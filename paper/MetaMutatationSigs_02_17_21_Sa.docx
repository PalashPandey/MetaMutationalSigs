
<file path=[Content_Types].xml><?xml version="1.0" encoding="utf-8"?>
<Types xmlns="http://schemas.openxmlformats.org/package/2006/content-types">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97BE05" w14:textId="77777777" w:rsidR="00F52644" w:rsidRPr="000C31F4" w:rsidRDefault="00F52644" w:rsidP="008A15C2">
      <w:pPr>
        <w:pStyle w:val="NormalWeb"/>
        <w:spacing w:before="0" w:beforeAutospacing="0" w:after="0" w:afterAutospacing="0" w:line="360" w:lineRule="auto"/>
        <w:rPr>
          <w:color w:val="0E101A"/>
          <w:sz w:val="32"/>
          <w:szCs w:val="32"/>
        </w:rPr>
      </w:pPr>
      <w:r w:rsidRPr="000C31F4">
        <w:rPr>
          <w:rStyle w:val="Strong"/>
          <w:color w:val="0E101A"/>
          <w:sz w:val="32"/>
          <w:szCs w:val="32"/>
        </w:rPr>
        <w:t>MetaMutationalSigs</w:t>
      </w:r>
    </w:p>
    <w:p w14:paraId="1B6180A3"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Abstract: </w:t>
      </w:r>
    </w:p>
    <w:p w14:paraId="0690B73F"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Motivation:</w:t>
      </w:r>
    </w:p>
    <w:p w14:paraId="78D2B10B" w14:textId="358C42A7"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Mutational signature analysis is a very active and important area of </w:t>
      </w:r>
      <w:commentRangeStart w:id="0"/>
      <w:r w:rsidRPr="000C31F4">
        <w:rPr>
          <w:color w:val="0E101A"/>
        </w:rPr>
        <w:t>interest</w:t>
      </w:r>
      <w:commentRangeEnd w:id="0"/>
      <w:r w:rsidR="00F91976">
        <w:rPr>
          <w:rStyle w:val="CommentReference"/>
          <w:rFonts w:asciiTheme="minorHAnsi" w:eastAsiaTheme="minorHAnsi" w:hAnsiTheme="minorHAnsi" w:cstheme="minorBidi"/>
        </w:rPr>
        <w:commentReference w:id="0"/>
      </w:r>
      <w:r w:rsidRPr="000C31F4">
        <w:rPr>
          <w:color w:val="0E101A"/>
        </w:rPr>
        <w:t xml:space="preserve">. There are several packages available now for mutational signature analysis and they all use different approaches and give nontrivially different results. Because </w:t>
      </w:r>
      <w:del w:id="2" w:author="Sanjeevani Arora" w:date="2021-02-17T15:47:00Z">
        <w:r w:rsidRPr="000C31F4" w:rsidDel="008D7805">
          <w:rPr>
            <w:color w:val="0E101A"/>
          </w:rPr>
          <w:delText xml:space="preserve">of </w:delText>
        </w:r>
      </w:del>
      <w:ins w:id="3" w:author="Sanjeevani Arora" w:date="2021-02-17T15:47:00Z">
        <w:r w:rsidR="008D7805">
          <w:rPr>
            <w:color w:val="0E101A"/>
          </w:rPr>
          <w:t>on</w:t>
        </w:r>
        <w:r w:rsidR="008D7805" w:rsidRPr="000C31F4">
          <w:rPr>
            <w:color w:val="0E101A"/>
          </w:rPr>
          <w:t xml:space="preserve"> </w:t>
        </w:r>
      </w:ins>
      <w:r w:rsidRPr="000C31F4">
        <w:rPr>
          <w:color w:val="0E101A"/>
        </w:rPr>
        <w:t xml:space="preserve">the differences in their results, it is important for researchers to survey the available tools and </w:t>
      </w:r>
      <w:del w:id="4" w:author="Sanjeevani Arora" w:date="2021-02-17T15:47:00Z">
        <w:r w:rsidRPr="000C31F4" w:rsidDel="009E60A9">
          <w:rPr>
            <w:color w:val="0E101A"/>
          </w:rPr>
          <w:delText>make choose</w:delText>
        </w:r>
      </w:del>
      <w:ins w:id="5" w:author="Sanjeevani Arora" w:date="2021-02-17T15:47:00Z">
        <w:r w:rsidR="009E60A9">
          <w:rPr>
            <w:color w:val="0E101A"/>
          </w:rPr>
          <w:t>select</w:t>
        </w:r>
      </w:ins>
      <w:r w:rsidRPr="000C31F4">
        <w:rPr>
          <w:color w:val="0E101A"/>
        </w:rPr>
        <w:t xml:space="preserve"> </w:t>
      </w:r>
      <w:del w:id="6" w:author="Sanjeevani Arora" w:date="2021-02-17T15:47:00Z">
        <w:r w:rsidRPr="000C31F4" w:rsidDel="009E60A9">
          <w:rPr>
            <w:color w:val="0E101A"/>
          </w:rPr>
          <w:delText>the one</w:delText>
        </w:r>
      </w:del>
      <w:ins w:id="7" w:author="Sanjeevani Arora" w:date="2021-02-17T15:47:00Z">
        <w:r w:rsidR="009E60A9">
          <w:rPr>
            <w:color w:val="0E101A"/>
          </w:rPr>
          <w:t>a few</w:t>
        </w:r>
      </w:ins>
      <w:r w:rsidRPr="000C31F4">
        <w:rPr>
          <w:color w:val="0E101A"/>
        </w:rPr>
        <w:t xml:space="preserve"> that best suit</w:t>
      </w:r>
      <w:del w:id="8" w:author="Sanjeevani Arora" w:date="2021-02-17T15:47:00Z">
        <w:r w:rsidRPr="000C31F4" w:rsidDel="009E60A9">
          <w:rPr>
            <w:color w:val="0E101A"/>
          </w:rPr>
          <w:delText>s</w:delText>
        </w:r>
      </w:del>
      <w:r w:rsidRPr="000C31F4">
        <w:rPr>
          <w:color w:val="0E101A"/>
        </w:rPr>
        <w:t xml:space="preserve"> their </w:t>
      </w:r>
      <w:ins w:id="9" w:author="Sanjeevani Arora" w:date="2021-02-17T15:47:00Z">
        <w:r w:rsidR="009E60A9">
          <w:rPr>
            <w:color w:val="0E101A"/>
          </w:rPr>
          <w:t xml:space="preserve">research </w:t>
        </w:r>
      </w:ins>
      <w:r w:rsidRPr="000C31F4">
        <w:rPr>
          <w:color w:val="0E101A"/>
        </w:rPr>
        <w:t xml:space="preserve">application. There is a need </w:t>
      </w:r>
      <w:del w:id="10" w:author="Sanjeevani Arora" w:date="2021-02-17T15:47:00Z">
        <w:r w:rsidRPr="000C31F4" w:rsidDel="009E60A9">
          <w:rPr>
            <w:color w:val="0E101A"/>
          </w:rPr>
          <w:delText>for</w:delText>
        </w:r>
      </w:del>
      <w:ins w:id="11" w:author="Sanjeevani Arora" w:date="2021-02-17T15:47:00Z">
        <w:r w:rsidR="009E60A9">
          <w:rPr>
            <w:color w:val="0E101A"/>
          </w:rPr>
          <w:t xml:space="preserve">for </w:t>
        </w:r>
        <w:proofErr w:type="gramStart"/>
        <w:r w:rsidR="009E60A9">
          <w:rPr>
            <w:color w:val="0E101A"/>
          </w:rPr>
          <w:t xml:space="preserve">a </w:t>
        </w:r>
      </w:ins>
      <w:r w:rsidRPr="000C31F4">
        <w:rPr>
          <w:color w:val="0E101A"/>
        </w:rPr>
        <w:t xml:space="preserve"> software</w:t>
      </w:r>
      <w:proofErr w:type="gramEnd"/>
      <w:r w:rsidRPr="000C31F4">
        <w:rPr>
          <w:color w:val="0E101A"/>
        </w:rPr>
        <w:t xml:space="preserve"> that can aggregate </w:t>
      </w:r>
      <w:del w:id="12" w:author="Sanjeevani Arora" w:date="2021-02-17T15:47:00Z">
        <w:r w:rsidRPr="000C31F4" w:rsidDel="009E60A9">
          <w:rPr>
            <w:color w:val="0E101A"/>
          </w:rPr>
          <w:delText>the</w:delText>
        </w:r>
      </w:del>
      <w:r w:rsidRPr="000C31F4">
        <w:rPr>
          <w:color w:val="0E101A"/>
        </w:rPr>
        <w:t xml:space="preserve"> results from different packages and present them in a user-friendly way to facilitate effective comparison. </w:t>
      </w:r>
    </w:p>
    <w:p w14:paraId="45DEE5F0"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Results: </w:t>
      </w:r>
    </w:p>
    <w:p w14:paraId="1327F43E" w14:textId="526C6BC5"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We </w:t>
      </w:r>
      <w:commentRangeStart w:id="13"/>
      <w:del w:id="14" w:author="Pandey,Palash" w:date="2021-02-18T13:44:00Z">
        <w:r w:rsidRPr="000C31F4" w:rsidDel="00321461">
          <w:rPr>
            <w:color w:val="0E101A"/>
          </w:rPr>
          <w:delText>created</w:delText>
        </w:r>
        <w:commentRangeEnd w:id="13"/>
        <w:r w:rsidR="00F16BBA" w:rsidDel="00321461">
          <w:rPr>
            <w:rStyle w:val="CommentReference"/>
            <w:rFonts w:asciiTheme="minorHAnsi" w:eastAsiaTheme="minorHAnsi" w:hAnsiTheme="minorHAnsi" w:cstheme="minorBidi"/>
          </w:rPr>
          <w:commentReference w:id="13"/>
        </w:r>
        <w:r w:rsidRPr="000C31F4" w:rsidDel="00321461">
          <w:rPr>
            <w:color w:val="0E101A"/>
          </w:rPr>
          <w:delText xml:space="preserve"> </w:delText>
        </w:r>
      </w:del>
      <w:ins w:id="15" w:author="Pandey,Palash" w:date="2021-02-18T13:44:00Z">
        <w:r w:rsidR="00321461">
          <w:rPr>
            <w:color w:val="0E101A"/>
          </w:rPr>
          <w:t>developed</w:t>
        </w:r>
        <w:r w:rsidR="00321461" w:rsidRPr="000C31F4">
          <w:rPr>
            <w:color w:val="0E101A"/>
          </w:rPr>
          <w:t xml:space="preserve"> </w:t>
        </w:r>
      </w:ins>
      <w:r w:rsidRPr="000C31F4">
        <w:rPr>
          <w:color w:val="0E101A"/>
        </w:rPr>
        <w:t xml:space="preserve">this package MetaMutationalSigs to facilitate comprehensive mutational signature analysis by </w:t>
      </w:r>
      <w:del w:id="16" w:author="Pandey,Palash" w:date="2021-02-18T13:44:00Z">
        <w:r w:rsidRPr="00F16BBA" w:rsidDel="00321461">
          <w:rPr>
            <w:color w:val="0E101A"/>
            <w:highlight w:val="yellow"/>
            <w:rPrChange w:id="17" w:author="Sanjeevani Arora" w:date="2021-02-17T15:48:00Z">
              <w:rPr>
                <w:color w:val="0E101A"/>
              </w:rPr>
            </w:rPrChange>
          </w:rPr>
          <w:delText>creating</w:delText>
        </w:r>
        <w:r w:rsidRPr="000C31F4" w:rsidDel="00321461">
          <w:rPr>
            <w:color w:val="0E101A"/>
          </w:rPr>
          <w:delText xml:space="preserve"> </w:delText>
        </w:r>
      </w:del>
      <w:ins w:id="18" w:author="Pandey,Palash" w:date="2021-02-18T13:44:00Z">
        <w:r w:rsidR="00321461">
          <w:rPr>
            <w:color w:val="0E101A"/>
          </w:rPr>
          <w:t>developing</w:t>
        </w:r>
        <w:r w:rsidR="00321461" w:rsidRPr="000C31F4">
          <w:rPr>
            <w:color w:val="0E101A"/>
          </w:rPr>
          <w:t xml:space="preserve"> </w:t>
        </w:r>
      </w:ins>
      <w:r w:rsidRPr="000C31F4">
        <w:rPr>
          <w:color w:val="0E101A"/>
        </w:rPr>
        <w:t>a wrapper for different packages and providing a standard format for their outputs so that they can be effectively compared. We have also standardized the input formats accepted by various packages to ease interoperability. We also</w:t>
      </w:r>
      <w:ins w:id="19" w:author="Pandey,Palash" w:date="2021-02-18T13:44:00Z">
        <w:r w:rsidR="00321461">
          <w:rPr>
            <w:color w:val="0E101A"/>
          </w:rPr>
          <w:t xml:space="preserve"> developed</w:t>
        </w:r>
      </w:ins>
      <w:del w:id="20" w:author="Pandey,Palash" w:date="2021-02-18T13:44:00Z">
        <w:r w:rsidRPr="000C31F4" w:rsidDel="00321461">
          <w:rPr>
            <w:color w:val="0E101A"/>
          </w:rPr>
          <w:delText xml:space="preserve"> </w:delText>
        </w:r>
        <w:r w:rsidRPr="00F16BBA" w:rsidDel="00321461">
          <w:rPr>
            <w:color w:val="0E101A"/>
            <w:highlight w:val="yellow"/>
            <w:rPrChange w:id="21" w:author="Sanjeevani Arora" w:date="2021-02-17T15:48:00Z">
              <w:rPr>
                <w:color w:val="0E101A"/>
              </w:rPr>
            </w:rPrChange>
          </w:rPr>
          <w:delText>create</w:delText>
        </w:r>
      </w:del>
      <w:r w:rsidRPr="000C31F4">
        <w:rPr>
          <w:color w:val="0E101A"/>
        </w:rPr>
        <w:t xml:space="preserve"> standard visualizations for the results of all packages to ensure easy analysis. </w:t>
      </w:r>
      <w:ins w:id="22" w:author="Sanjeevani Arora" w:date="2021-02-17T15:48:00Z">
        <w:r w:rsidR="00F16BBA" w:rsidRPr="000C31F4">
          <w:rPr>
            <w:color w:val="0E101A"/>
          </w:rPr>
          <w:t>MetaMutationalSigs</w:t>
        </w:r>
        <w:r w:rsidR="00F16BBA" w:rsidRPr="000C31F4" w:rsidDel="00F16BBA">
          <w:rPr>
            <w:color w:val="0E101A"/>
          </w:rPr>
          <w:t xml:space="preserve"> </w:t>
        </w:r>
      </w:ins>
      <w:del w:id="23" w:author="Sanjeevani Arora" w:date="2021-02-17T15:48:00Z">
        <w:r w:rsidRPr="000C31F4" w:rsidDel="00F16BBA">
          <w:rPr>
            <w:color w:val="0E101A"/>
          </w:rPr>
          <w:delText xml:space="preserve">Our software </w:delText>
        </w:r>
      </w:del>
      <w:r w:rsidRPr="000C31F4">
        <w:rPr>
          <w:color w:val="0E101A"/>
        </w:rPr>
        <w:t>is easy to install and use through Docker, a package manager that automates the dependencies.</w:t>
      </w:r>
    </w:p>
    <w:p w14:paraId="7ED1B002" w14:textId="3E82B7C5" w:rsidR="00F52644" w:rsidRDefault="00F52644" w:rsidP="008A15C2">
      <w:pPr>
        <w:pStyle w:val="NormalWeb"/>
        <w:spacing w:before="0" w:beforeAutospacing="0" w:after="0" w:afterAutospacing="0" w:line="360" w:lineRule="auto"/>
        <w:rPr>
          <w:ins w:id="24" w:author="Pandey,Palash" w:date="2021-02-22T02:54:00Z"/>
          <w:rStyle w:val="Strong"/>
          <w:color w:val="0E101A"/>
        </w:rPr>
      </w:pPr>
      <w:r w:rsidRPr="000C31F4">
        <w:rPr>
          <w:rStyle w:val="Strong"/>
          <w:color w:val="0E101A"/>
        </w:rPr>
        <w:t>Introduction: </w:t>
      </w:r>
    </w:p>
    <w:p w14:paraId="37D0C580" w14:textId="37004542" w:rsidR="007A2494" w:rsidRPr="000C31F4" w:rsidRDefault="007A2494" w:rsidP="008A15C2">
      <w:pPr>
        <w:pStyle w:val="NormalWeb"/>
        <w:spacing w:before="0" w:beforeAutospacing="0" w:after="0" w:afterAutospacing="0" w:line="360" w:lineRule="auto"/>
        <w:rPr>
          <w:color w:val="0E101A"/>
        </w:rPr>
      </w:pPr>
      <w:ins w:id="25" w:author="Pandey,Palash" w:date="2021-02-22T02:54:00Z">
        <w:r w:rsidRPr="007A2494">
          <w:rPr>
            <w:color w:val="0E101A"/>
          </w:rPr>
          <w:t xml:space="preserve">Cancers acquire several mutations in the form of single nucleotide variants, </w:t>
        </w:r>
        <w:proofErr w:type="gramStart"/>
        <w:r w:rsidRPr="007A2494">
          <w:rPr>
            <w:color w:val="0E101A"/>
          </w:rPr>
          <w:t>insertions</w:t>
        </w:r>
        <w:proofErr w:type="gramEnd"/>
        <w:r w:rsidRPr="007A2494">
          <w:rPr>
            <w:color w:val="0E101A"/>
          </w:rPr>
          <w:t xml:space="preserve"> and deletions, copy number changes and chromosomal aberrations.  These mutations are caused by multiple mutational processes operative in cancer leaving behind specific footprints in the DNA that can by captured by tumor mutation signature analysis. It is becoming increasingly evident that these tumor mutation signatures are not only important for understanding cancer evolution but also may have therapeutic implications, thus this an a very active and important area of research.</w:t>
        </w:r>
      </w:ins>
    </w:p>
    <w:p w14:paraId="4D5A337D" w14:textId="3FB31723"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The </w:t>
      </w:r>
      <w:commentRangeStart w:id="26"/>
      <w:r w:rsidRPr="000C31F4">
        <w:rPr>
          <w:color w:val="0E101A"/>
        </w:rPr>
        <w:t xml:space="preserve">basic idea </w:t>
      </w:r>
      <w:commentRangeEnd w:id="26"/>
      <w:r w:rsidR="00F91976">
        <w:rPr>
          <w:rStyle w:val="CommentReference"/>
          <w:rFonts w:asciiTheme="minorHAnsi" w:eastAsiaTheme="minorHAnsi" w:hAnsiTheme="minorHAnsi" w:cstheme="minorBidi"/>
        </w:rPr>
        <w:commentReference w:id="26"/>
      </w:r>
      <w:r w:rsidRPr="000C31F4">
        <w:rPr>
          <w:color w:val="0E101A"/>
        </w:rPr>
        <w:t xml:space="preserve">behind mutational signatures is that mutational processes create specific patterns of mutations. </w:t>
      </w:r>
      <w:r w:rsidR="004319E4" w:rsidRPr="000C31F4">
        <w:rPr>
          <w:color w:val="0E101A"/>
        </w:rPr>
        <w:t>Thus,</w:t>
      </w:r>
      <w:r w:rsidRPr="000C31F4">
        <w:rPr>
          <w:color w:val="0E101A"/>
        </w:rPr>
        <w:t xml:space="preserve"> it follows that if one can identify these patterns in a given sample then they can essentially detect the corresponding mutational processes. </w:t>
      </w:r>
      <w:del w:id="27" w:author="Sanjeevani Arora" w:date="2021-02-17T15:36:00Z">
        <w:r w:rsidRPr="000C31F4" w:rsidDel="007C0711">
          <w:rPr>
            <w:color w:val="0E101A"/>
          </w:rPr>
          <w:delText>Since there are a huge variety of</w:delText>
        </w:r>
      </w:del>
      <w:ins w:id="28" w:author="Sanjeevani Arora" w:date="2021-02-17T15:36:00Z">
        <w:r w:rsidR="007C0711">
          <w:rPr>
            <w:color w:val="0E101A"/>
          </w:rPr>
          <w:t>The possible</w:t>
        </w:r>
      </w:ins>
      <w:r w:rsidRPr="000C31F4">
        <w:rPr>
          <w:color w:val="0E101A"/>
        </w:rPr>
        <w:t xml:space="preserve"> mutations </w:t>
      </w:r>
      <w:del w:id="29" w:author="Sanjeevani Arora" w:date="2021-02-17T15:37:00Z">
        <w:r w:rsidRPr="000C31F4" w:rsidDel="007C0711">
          <w:rPr>
            <w:color w:val="0E101A"/>
          </w:rPr>
          <w:delText xml:space="preserve">possible, they </w:delText>
        </w:r>
      </w:del>
      <w:r w:rsidRPr="000C31F4">
        <w:rPr>
          <w:color w:val="0E101A"/>
        </w:rPr>
        <w:t>are grouped</w:t>
      </w:r>
      <w:ins w:id="30" w:author="Sanjeevani Arora" w:date="2021-02-17T15:37:00Z">
        <w:r w:rsidR="007C0711">
          <w:rPr>
            <w:color w:val="0E101A"/>
          </w:rPr>
          <w:t>/classified/categorized</w:t>
        </w:r>
      </w:ins>
      <w:r w:rsidRPr="000C31F4">
        <w:rPr>
          <w:color w:val="0E101A"/>
        </w:rPr>
        <w:t xml:space="preserve"> into 6 </w:t>
      </w:r>
      <w:del w:id="31" w:author="Sanjeevani Arora" w:date="2021-02-17T15:37:00Z">
        <w:r w:rsidRPr="000C31F4" w:rsidDel="007C0711">
          <w:rPr>
            <w:color w:val="0E101A"/>
          </w:rPr>
          <w:delText xml:space="preserve">major </w:delText>
        </w:r>
      </w:del>
      <w:ins w:id="32" w:author="Sanjeevani Arora" w:date="2021-02-17T15:37:00Z">
        <w:r w:rsidR="007C0711">
          <w:rPr>
            <w:color w:val="0E101A"/>
          </w:rPr>
          <w:t>mutation</w:t>
        </w:r>
        <w:r w:rsidR="007C0711" w:rsidRPr="000C31F4">
          <w:rPr>
            <w:color w:val="0E101A"/>
          </w:rPr>
          <w:t xml:space="preserve"> </w:t>
        </w:r>
      </w:ins>
      <w:r w:rsidRPr="000C31F4">
        <w:rPr>
          <w:color w:val="0E101A"/>
        </w:rPr>
        <w:t xml:space="preserve">types based on the base where the mutation was observed. These 6 mutation types are C&gt;A, </w:t>
      </w:r>
      <w:r w:rsidRPr="000C31F4">
        <w:rPr>
          <w:color w:val="0E101A"/>
        </w:rPr>
        <w:lastRenderedPageBreak/>
        <w:t xml:space="preserve">C&gt;G, C&gt;T, T&gt;A, T&gt;C, and T&gt;G. Now, these 6 types of mutations are further divided based on their location, </w:t>
      </w:r>
      <w:proofErr w:type="gramStart"/>
      <w:r w:rsidRPr="000C31F4">
        <w:rPr>
          <w:color w:val="0E101A"/>
        </w:rPr>
        <w:t>i.e.</w:t>
      </w:r>
      <w:proofErr w:type="gramEnd"/>
      <w:r w:rsidRPr="000C31F4">
        <w:rPr>
          <w:color w:val="0E101A"/>
        </w:rPr>
        <w:t xml:space="preserve"> other bases that are in their immediate proximity giving us the 96 mutation types that are termed the single based substitution context.</w:t>
      </w:r>
      <w:r w:rsidR="00C172A7">
        <w:rPr>
          <w:color w:val="0E101A"/>
        </w:rPr>
        <w:t xml:space="preserve"> </w:t>
      </w:r>
      <w:proofErr w:type="spellStart"/>
      <w:r w:rsidR="00B247C1" w:rsidRPr="000C31F4">
        <w:rPr>
          <w:color w:val="0E101A"/>
        </w:rPr>
        <w:t>Alexandrov</w:t>
      </w:r>
      <w:proofErr w:type="spellEnd"/>
      <w:r w:rsidR="00B247C1" w:rsidRPr="000C31F4">
        <w:rPr>
          <w:color w:val="0E101A"/>
        </w:rPr>
        <w:t xml:space="preserve"> et al </w:t>
      </w:r>
      <w:ins w:id="33" w:author="Pandey,Palash" w:date="2021-02-19T09:17:00Z">
        <w:r w:rsidR="00CF5E4F" w:rsidRPr="000C31F4">
          <w:rPr>
            <w:color w:val="0E101A"/>
          </w:rPr>
          <w:t>[1,2]</w:t>
        </w:r>
        <w:r w:rsidR="00CF5E4F">
          <w:rPr>
            <w:color w:val="0E101A"/>
          </w:rPr>
          <w:t xml:space="preserve"> </w:t>
        </w:r>
      </w:ins>
      <w:r w:rsidR="00B247C1" w:rsidRPr="000C31F4">
        <w:rPr>
          <w:color w:val="0E101A"/>
        </w:rPr>
        <w:t xml:space="preserve">first </w:t>
      </w:r>
      <w:ins w:id="34" w:author="Pandey,Palash" w:date="2021-02-19T09:17:00Z">
        <w:r w:rsidR="00CF5E4F">
          <w:rPr>
            <w:color w:val="0E101A"/>
          </w:rPr>
          <w:t xml:space="preserve">developed and applied </w:t>
        </w:r>
      </w:ins>
      <w:commentRangeStart w:id="35"/>
      <w:del w:id="36" w:author="Pandey,Palash" w:date="2021-02-19T09:16:00Z">
        <w:r w:rsidR="00B247C1" w:rsidRPr="000C31F4" w:rsidDel="00CF5E4F">
          <w:rPr>
            <w:color w:val="0E101A"/>
          </w:rPr>
          <w:delText xml:space="preserve">put forth </w:delText>
        </w:r>
        <w:r w:rsidR="004248A0" w:rsidRPr="000C31F4" w:rsidDel="00CF5E4F">
          <w:rPr>
            <w:color w:val="0E101A"/>
          </w:rPr>
          <w:delText xml:space="preserve">this idea </w:delText>
        </w:r>
        <w:commentRangeEnd w:id="35"/>
        <w:r w:rsidR="00F91976" w:rsidDel="00CF5E4F">
          <w:rPr>
            <w:rStyle w:val="CommentReference"/>
            <w:rFonts w:asciiTheme="minorHAnsi" w:eastAsiaTheme="minorHAnsi" w:hAnsiTheme="minorHAnsi" w:cstheme="minorBidi"/>
          </w:rPr>
          <w:commentReference w:id="35"/>
        </w:r>
      </w:del>
      <w:del w:id="37" w:author="Pandey,Palash" w:date="2021-02-19T09:17:00Z">
        <w:r w:rsidR="004248A0" w:rsidRPr="000C31F4" w:rsidDel="00CF5E4F">
          <w:rPr>
            <w:color w:val="0E101A"/>
          </w:rPr>
          <w:delText>and the application [1,2]</w:delText>
        </w:r>
        <w:r w:rsidR="00A80ED5" w:rsidRPr="000C31F4" w:rsidDel="00CF5E4F">
          <w:rPr>
            <w:color w:val="0E101A"/>
          </w:rPr>
          <w:delText xml:space="preserve"> and then proceeded to apply</w:delText>
        </w:r>
      </w:del>
      <w:ins w:id="38" w:author="Pandey,Palash" w:date="2021-02-19T09:17:00Z">
        <w:r w:rsidR="00CF5E4F">
          <w:rPr>
            <w:color w:val="0E101A"/>
          </w:rPr>
          <w:t>this</w:t>
        </w:r>
      </w:ins>
      <w:del w:id="39" w:author="Pandey,Palash" w:date="2021-02-19T09:18:00Z">
        <w:r w:rsidR="00A80ED5" w:rsidRPr="000C31F4" w:rsidDel="00CF5E4F">
          <w:rPr>
            <w:color w:val="0E101A"/>
          </w:rPr>
          <w:delText xml:space="preserve"> it</w:delText>
        </w:r>
      </w:del>
      <w:ins w:id="40" w:author="Pandey,Palash" w:date="2021-02-19T09:18:00Z">
        <w:r w:rsidR="00CF5E4F">
          <w:rPr>
            <w:color w:val="0E101A"/>
          </w:rPr>
          <w:t xml:space="preserve"> idea</w:t>
        </w:r>
      </w:ins>
      <w:r w:rsidR="00A80ED5" w:rsidRPr="000C31F4">
        <w:rPr>
          <w:color w:val="0E101A"/>
        </w:rPr>
        <w:t xml:space="preserve"> to TCGA</w:t>
      </w:r>
      <w:r w:rsidR="00E63980" w:rsidRPr="000C31F4">
        <w:rPr>
          <w:color w:val="0E101A"/>
        </w:rPr>
        <w:t xml:space="preserve"> [3]</w:t>
      </w:r>
      <w:r w:rsidR="006F69A4" w:rsidRPr="000C31F4">
        <w:rPr>
          <w:color w:val="0E101A"/>
        </w:rPr>
        <w:t xml:space="preserve"> data to identify the first iteration of 30 </w:t>
      </w:r>
      <w:r w:rsidR="008F6DD5" w:rsidRPr="000C31F4">
        <w:rPr>
          <w:color w:val="0E101A"/>
        </w:rPr>
        <w:t>mutational signatures termed COSMIC</w:t>
      </w:r>
      <w:r w:rsidR="00C641DD" w:rsidRPr="000C31F4">
        <w:rPr>
          <w:color w:val="0E101A"/>
        </w:rPr>
        <w:t xml:space="preserve"> signatures</w:t>
      </w:r>
      <w:r w:rsidR="006B5F37" w:rsidRPr="000C31F4">
        <w:rPr>
          <w:color w:val="0E101A"/>
        </w:rPr>
        <w:t xml:space="preserve"> </w:t>
      </w:r>
      <w:r w:rsidR="00C641DD" w:rsidRPr="000C31F4">
        <w:rPr>
          <w:color w:val="0E101A"/>
        </w:rPr>
        <w:t>[</w:t>
      </w:r>
      <w:r w:rsidR="00932981" w:rsidRPr="000C31F4">
        <w:rPr>
          <w:color w:val="0E101A"/>
        </w:rPr>
        <w:t>2</w:t>
      </w:r>
      <w:r w:rsidR="00C641DD" w:rsidRPr="000C31F4">
        <w:rPr>
          <w:color w:val="0E101A"/>
        </w:rPr>
        <w:t>]</w:t>
      </w:r>
      <w:r w:rsidR="00E20093" w:rsidRPr="000C31F4">
        <w:rPr>
          <w:color w:val="0E101A"/>
        </w:rPr>
        <w:t>, which came be used as the de facto reference</w:t>
      </w:r>
      <w:r w:rsidR="006B5F37" w:rsidRPr="000C31F4">
        <w:rPr>
          <w:color w:val="0E101A"/>
        </w:rPr>
        <w:t xml:space="preserve"> for signature refitting. They</w:t>
      </w:r>
      <w:r w:rsidR="00E20093" w:rsidRPr="000C31F4">
        <w:rPr>
          <w:color w:val="0E101A"/>
        </w:rPr>
        <w:t xml:space="preserve"> then expanded </w:t>
      </w:r>
      <w:r w:rsidR="006B5F37" w:rsidRPr="000C31F4">
        <w:rPr>
          <w:color w:val="0E101A"/>
        </w:rPr>
        <w:t xml:space="preserve">their analysis to </w:t>
      </w:r>
      <w:r w:rsidR="0013466F" w:rsidRPr="000C31F4">
        <w:rPr>
          <w:color w:val="0E101A"/>
        </w:rPr>
        <w:t>more data from PCAWG</w:t>
      </w:r>
      <w:r w:rsidR="00EA2056" w:rsidRPr="000C31F4">
        <w:rPr>
          <w:color w:val="0E101A"/>
        </w:rPr>
        <w:t xml:space="preserve"> [</w:t>
      </w:r>
      <w:r w:rsidR="00441164" w:rsidRPr="000C31F4">
        <w:rPr>
          <w:color w:val="0E101A"/>
        </w:rPr>
        <w:t>4</w:t>
      </w:r>
      <w:r w:rsidR="00EA2056" w:rsidRPr="000C31F4">
        <w:rPr>
          <w:color w:val="0E101A"/>
        </w:rPr>
        <w:t xml:space="preserve">] resulting in </w:t>
      </w:r>
      <w:commentRangeStart w:id="41"/>
      <w:del w:id="42" w:author="Pandey,Palash" w:date="2021-02-19T09:18:00Z">
        <w:r w:rsidR="00EA2056" w:rsidRPr="000C31F4" w:rsidDel="00CF5E4F">
          <w:rPr>
            <w:color w:val="0E101A"/>
          </w:rPr>
          <w:delText xml:space="preserve">more </w:delText>
        </w:r>
      </w:del>
      <w:commentRangeEnd w:id="41"/>
      <w:ins w:id="43" w:author="Pandey,Palash" w:date="2021-02-19T09:18:00Z">
        <w:r w:rsidR="00CF5E4F">
          <w:rPr>
            <w:color w:val="0E101A"/>
          </w:rPr>
          <w:t>multiple</w:t>
        </w:r>
        <w:r w:rsidR="00CF5E4F" w:rsidRPr="000C31F4">
          <w:rPr>
            <w:color w:val="0E101A"/>
          </w:rPr>
          <w:t xml:space="preserve"> </w:t>
        </w:r>
      </w:ins>
      <w:r w:rsidR="007C0711">
        <w:rPr>
          <w:rStyle w:val="CommentReference"/>
          <w:rFonts w:asciiTheme="minorHAnsi" w:eastAsiaTheme="minorHAnsi" w:hAnsiTheme="minorHAnsi" w:cstheme="minorBidi"/>
        </w:rPr>
        <w:commentReference w:id="41"/>
      </w:r>
      <w:r w:rsidR="00EA2056" w:rsidRPr="000C31F4">
        <w:rPr>
          <w:color w:val="0E101A"/>
        </w:rPr>
        <w:t>signatures</w:t>
      </w:r>
      <w:r w:rsidR="002726D8" w:rsidRPr="000C31F4">
        <w:rPr>
          <w:color w:val="0E101A"/>
        </w:rPr>
        <w:t xml:space="preserve"> using different contexts</w:t>
      </w:r>
      <w:r w:rsidR="006A0C52" w:rsidRPr="000C31F4">
        <w:rPr>
          <w:color w:val="0E101A"/>
        </w:rPr>
        <w:t>, such as double base and indels</w:t>
      </w:r>
      <w:r w:rsidR="00BA6D48">
        <w:rPr>
          <w:color w:val="0E101A"/>
        </w:rPr>
        <w:t>, this set of reference signatures is called SBS signatures for this package</w:t>
      </w:r>
      <w:r w:rsidR="005A259D" w:rsidRPr="000C31F4">
        <w:rPr>
          <w:color w:val="0E101A"/>
        </w:rPr>
        <w:t xml:space="preserve"> [</w:t>
      </w:r>
      <w:r w:rsidR="00441164" w:rsidRPr="000C31F4">
        <w:rPr>
          <w:color w:val="0E101A"/>
        </w:rPr>
        <w:t>5</w:t>
      </w:r>
      <w:r w:rsidR="005A259D" w:rsidRPr="000C31F4">
        <w:rPr>
          <w:color w:val="0E101A"/>
        </w:rPr>
        <w:t>].</w:t>
      </w:r>
    </w:p>
    <w:p w14:paraId="1EE4B19C" w14:textId="77777777" w:rsidR="00C641DD" w:rsidRPr="000C31F4" w:rsidRDefault="00C641DD" w:rsidP="008A15C2">
      <w:pPr>
        <w:pStyle w:val="NormalWeb"/>
        <w:spacing w:before="0" w:beforeAutospacing="0" w:after="0" w:afterAutospacing="0" w:line="360" w:lineRule="auto"/>
        <w:rPr>
          <w:color w:val="0E101A"/>
        </w:rPr>
      </w:pPr>
    </w:p>
    <w:p w14:paraId="18761881" w14:textId="02E14D05"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The mutational signature analysis workflow involves multiple steps that require different amounts of time and processing power. </w:t>
      </w:r>
      <w:ins w:id="44" w:author="Sanjeevani Arora" w:date="2021-02-17T15:38:00Z">
        <w:r w:rsidR="00D41551">
          <w:rPr>
            <w:color w:val="0E101A"/>
          </w:rPr>
          <w:t xml:space="preserve">Briefly, </w:t>
        </w:r>
      </w:ins>
      <w:del w:id="45" w:author="Sanjeevani Arora" w:date="2021-02-17T15:38:00Z">
        <w:r w:rsidRPr="000C31F4" w:rsidDel="00D41551">
          <w:rPr>
            <w:color w:val="0E101A"/>
          </w:rPr>
          <w:delText xml:space="preserve">Typically, one starts </w:delText>
        </w:r>
      </w:del>
      <w:ins w:id="46" w:author="Sanjeevani Arora" w:date="2021-02-17T15:38:00Z">
        <w:r w:rsidR="00D41551">
          <w:rPr>
            <w:color w:val="0E101A"/>
          </w:rPr>
          <w:t xml:space="preserve">the workflow starts from </w:t>
        </w:r>
      </w:ins>
      <w:del w:id="47" w:author="Sanjeevani Arora" w:date="2021-02-17T15:38:00Z">
        <w:r w:rsidRPr="000C31F4" w:rsidDel="00D41551">
          <w:rPr>
            <w:color w:val="0E101A"/>
          </w:rPr>
          <w:delText xml:space="preserve">with </w:delText>
        </w:r>
      </w:del>
      <w:r w:rsidRPr="000C31F4">
        <w:rPr>
          <w:color w:val="0E101A"/>
        </w:rPr>
        <w:t xml:space="preserve">BAM files that are aligned to </w:t>
      </w:r>
      <w:del w:id="48" w:author="Sanjeevani Arora" w:date="2021-02-17T15:38:00Z">
        <w:r w:rsidRPr="000C31F4" w:rsidDel="00D41551">
          <w:rPr>
            <w:color w:val="0E101A"/>
          </w:rPr>
          <w:delText xml:space="preserve">some </w:delText>
        </w:r>
      </w:del>
      <w:ins w:id="49" w:author="Sanjeevani Arora" w:date="2021-02-17T15:38:00Z">
        <w:r w:rsidR="00D41551">
          <w:rPr>
            <w:color w:val="0E101A"/>
          </w:rPr>
          <w:t>a</w:t>
        </w:r>
        <w:r w:rsidR="00D41551" w:rsidRPr="000C31F4">
          <w:rPr>
            <w:color w:val="0E101A"/>
          </w:rPr>
          <w:t xml:space="preserve"> </w:t>
        </w:r>
      </w:ins>
      <w:r w:rsidRPr="000C31F4">
        <w:rPr>
          <w:color w:val="0E101A"/>
        </w:rPr>
        <w:t xml:space="preserve">reference genome and then proceeds to the variant calling step which outputs </w:t>
      </w:r>
      <w:ins w:id="50" w:author="Sanjeevani Arora" w:date="2021-02-17T15:38:00Z">
        <w:r w:rsidR="00D41551">
          <w:rPr>
            <w:color w:val="0E101A"/>
          </w:rPr>
          <w:t xml:space="preserve">the </w:t>
        </w:r>
      </w:ins>
      <w:r w:rsidRPr="000C31F4">
        <w:rPr>
          <w:color w:val="0E101A"/>
        </w:rPr>
        <w:t xml:space="preserve">VCF files. These steps are usually very resource-intensive and thus do not allow for much experimentation, the downstream steps of variant filtering and annotation are much </w:t>
      </w:r>
      <w:ins w:id="51" w:author="Pandey,Palash" w:date="2021-02-19T09:19:00Z">
        <w:r w:rsidR="00CF5E4F">
          <w:rPr>
            <w:color w:val="0E101A"/>
          </w:rPr>
          <w:t xml:space="preserve">faster. </w:t>
        </w:r>
      </w:ins>
      <w:del w:id="52" w:author="Pandey,Palash" w:date="2021-02-19T09:19:00Z">
        <w:r w:rsidRPr="000C31F4" w:rsidDel="00CF5E4F">
          <w:rPr>
            <w:color w:val="0E101A"/>
          </w:rPr>
          <w:delText xml:space="preserve">less </w:delText>
        </w:r>
        <w:commentRangeStart w:id="53"/>
        <w:commentRangeStart w:id="54"/>
        <w:commentRangeStart w:id="55"/>
        <w:r w:rsidRPr="000C31F4" w:rsidDel="00CF5E4F">
          <w:rPr>
            <w:color w:val="0E101A"/>
          </w:rPr>
          <w:delText>expensive</w:delText>
        </w:r>
        <w:commentRangeEnd w:id="53"/>
        <w:r w:rsidR="00D41551" w:rsidDel="00CF5E4F">
          <w:rPr>
            <w:rStyle w:val="CommentReference"/>
            <w:rFonts w:asciiTheme="minorHAnsi" w:eastAsiaTheme="minorHAnsi" w:hAnsiTheme="minorHAnsi" w:cstheme="minorBidi"/>
          </w:rPr>
          <w:commentReference w:id="53"/>
        </w:r>
        <w:commentRangeEnd w:id="54"/>
        <w:r w:rsidR="00CF5E4F" w:rsidDel="00CF5E4F">
          <w:rPr>
            <w:rStyle w:val="CommentReference"/>
            <w:rFonts w:asciiTheme="minorHAnsi" w:eastAsiaTheme="minorHAnsi" w:hAnsiTheme="minorHAnsi" w:cstheme="minorBidi"/>
          </w:rPr>
          <w:commentReference w:id="54"/>
        </w:r>
        <w:commentRangeEnd w:id="55"/>
        <w:r w:rsidR="00CF5E4F" w:rsidDel="00CF5E4F">
          <w:rPr>
            <w:rStyle w:val="CommentReference"/>
            <w:rFonts w:asciiTheme="minorHAnsi" w:eastAsiaTheme="minorHAnsi" w:hAnsiTheme="minorHAnsi" w:cstheme="minorBidi"/>
          </w:rPr>
          <w:commentReference w:id="55"/>
        </w:r>
        <w:r w:rsidRPr="000C31F4" w:rsidDel="00CF5E4F">
          <w:rPr>
            <w:color w:val="0E101A"/>
          </w:rPr>
          <w:delText xml:space="preserve">. </w:delText>
        </w:r>
      </w:del>
      <w:r w:rsidRPr="000C31F4">
        <w:rPr>
          <w:color w:val="0E101A"/>
        </w:rPr>
        <w:t xml:space="preserve">The final step is the </w:t>
      </w:r>
      <w:commentRangeStart w:id="56"/>
      <w:del w:id="57" w:author="Pandey,Palash" w:date="2021-02-22T03:04:00Z">
        <w:r w:rsidRPr="000C31F4" w:rsidDel="00763B45">
          <w:rPr>
            <w:color w:val="0E101A"/>
          </w:rPr>
          <w:delText>actual</w:delText>
        </w:r>
      </w:del>
      <w:commentRangeEnd w:id="56"/>
      <w:r w:rsidR="00D41551">
        <w:rPr>
          <w:rStyle w:val="CommentReference"/>
          <w:rFonts w:asciiTheme="minorHAnsi" w:eastAsiaTheme="minorHAnsi" w:hAnsiTheme="minorHAnsi" w:cstheme="minorBidi"/>
        </w:rPr>
        <w:commentReference w:id="56"/>
      </w:r>
      <w:del w:id="58" w:author="Pandey,Palash" w:date="2021-02-22T03:04:00Z">
        <w:r w:rsidRPr="000C31F4" w:rsidDel="00763B45">
          <w:rPr>
            <w:color w:val="0E101A"/>
          </w:rPr>
          <w:delText xml:space="preserve"> </w:delText>
        </w:r>
      </w:del>
      <w:r w:rsidRPr="000C31F4">
        <w:rPr>
          <w:color w:val="0E101A"/>
        </w:rPr>
        <w:t>mutational signature analysis, which is the least resource-intensive and</w:t>
      </w:r>
      <w:ins w:id="59" w:author="Pandey,Palash" w:date="2021-02-19T09:21:00Z">
        <w:r w:rsidR="00CF5E4F">
          <w:rPr>
            <w:color w:val="0E101A"/>
          </w:rPr>
          <w:t xml:space="preserve"> thus is easier to benchmark using different tools </w:t>
        </w:r>
      </w:ins>
      <w:del w:id="60" w:author="Pandey,Palash" w:date="2021-02-19T09:21:00Z">
        <w:r w:rsidRPr="000C31F4" w:rsidDel="00CF5E4F">
          <w:rPr>
            <w:color w:val="0E101A"/>
          </w:rPr>
          <w:delText xml:space="preserve"> thus</w:delText>
        </w:r>
      </w:del>
      <w:del w:id="61" w:author="Pandey,Palash" w:date="2021-02-19T09:20:00Z">
        <w:r w:rsidRPr="000C31F4" w:rsidDel="00CF5E4F">
          <w:rPr>
            <w:color w:val="0E101A"/>
          </w:rPr>
          <w:delText xml:space="preserve"> allows for</w:delText>
        </w:r>
      </w:del>
      <w:del w:id="62" w:author="Pandey,Palash" w:date="2021-02-19T09:19:00Z">
        <w:r w:rsidRPr="000C31F4" w:rsidDel="00CF5E4F">
          <w:rPr>
            <w:color w:val="0E101A"/>
          </w:rPr>
          <w:delText xml:space="preserve"> </w:delText>
        </w:r>
        <w:commentRangeStart w:id="63"/>
        <w:r w:rsidRPr="000C31F4" w:rsidDel="00CF5E4F">
          <w:rPr>
            <w:color w:val="0E101A"/>
          </w:rPr>
          <w:delText>experimentation with different methods</w:delText>
        </w:r>
        <w:commentRangeEnd w:id="63"/>
        <w:r w:rsidR="00D41551" w:rsidDel="00CF5E4F">
          <w:rPr>
            <w:rStyle w:val="CommentReference"/>
            <w:rFonts w:asciiTheme="minorHAnsi" w:eastAsiaTheme="minorHAnsi" w:hAnsiTheme="minorHAnsi" w:cstheme="minorBidi"/>
          </w:rPr>
          <w:commentReference w:id="63"/>
        </w:r>
        <w:r w:rsidRPr="000C31F4" w:rsidDel="00CF5E4F">
          <w:rPr>
            <w:color w:val="0E101A"/>
          </w:rPr>
          <w:delText>. </w:delText>
        </w:r>
      </w:del>
    </w:p>
    <w:p w14:paraId="0596DB64" w14:textId="18C7794F" w:rsidR="00F52644" w:rsidRPr="000C31F4" w:rsidRDefault="00D41551" w:rsidP="008A15C2">
      <w:pPr>
        <w:pStyle w:val="NormalWeb"/>
        <w:spacing w:before="0" w:beforeAutospacing="0" w:after="0" w:afterAutospacing="0" w:line="360" w:lineRule="auto"/>
        <w:rPr>
          <w:color w:val="0E101A"/>
        </w:rPr>
      </w:pPr>
      <w:ins w:id="64" w:author="Sanjeevani Arora" w:date="2021-02-17T15:39:00Z">
        <w:r>
          <w:rPr>
            <w:color w:val="0E101A"/>
          </w:rPr>
          <w:t xml:space="preserve">Here, to facilitate </w:t>
        </w:r>
        <w:r w:rsidRPr="000C31F4">
          <w:rPr>
            <w:color w:val="0E101A"/>
          </w:rPr>
          <w:t xml:space="preserve">comprehensive mutational signature analysis </w:t>
        </w:r>
        <w:proofErr w:type="spellStart"/>
        <w:r>
          <w:rPr>
            <w:color w:val="0E101A"/>
          </w:rPr>
          <w:t>w</w:t>
        </w:r>
      </w:ins>
      <w:del w:id="65" w:author="Sanjeevani Arora" w:date="2021-02-17T15:39:00Z">
        <w:r w:rsidR="00F52644" w:rsidRPr="000C31F4" w:rsidDel="00D41551">
          <w:rPr>
            <w:color w:val="0E101A"/>
          </w:rPr>
          <w:delText>W</w:delText>
        </w:r>
      </w:del>
      <w:r w:rsidR="00F52644" w:rsidRPr="000C31F4">
        <w:rPr>
          <w:color w:val="0E101A"/>
        </w:rPr>
        <w:t xml:space="preserve">e </w:t>
      </w:r>
      <w:commentRangeStart w:id="66"/>
      <w:del w:id="67" w:author="Pandey,Palash" w:date="2021-02-22T03:05:00Z">
        <w:r w:rsidR="00F52644" w:rsidRPr="000C31F4" w:rsidDel="00715840">
          <w:rPr>
            <w:color w:val="0E101A"/>
          </w:rPr>
          <w:delText>created</w:delText>
        </w:r>
        <w:commentRangeEnd w:id="66"/>
        <w:r w:rsidDel="00715840">
          <w:rPr>
            <w:rStyle w:val="CommentReference"/>
            <w:rFonts w:asciiTheme="minorHAnsi" w:eastAsiaTheme="minorHAnsi" w:hAnsiTheme="minorHAnsi" w:cstheme="minorBidi"/>
          </w:rPr>
          <w:commentReference w:id="66"/>
        </w:r>
        <w:r w:rsidR="00F52644" w:rsidRPr="000C31F4" w:rsidDel="00715840">
          <w:rPr>
            <w:color w:val="0E101A"/>
          </w:rPr>
          <w:delText xml:space="preserve"> </w:delText>
        </w:r>
      </w:del>
      <w:ins w:id="68" w:author="Pandey,Palash" w:date="2021-02-22T03:05:00Z">
        <w:r w:rsidR="00715840">
          <w:rPr>
            <w:color w:val="0E101A"/>
          </w:rPr>
          <w:t>d</w:t>
        </w:r>
        <w:proofErr w:type="spellEnd"/>
        <w:r w:rsidR="00715840" w:rsidRPr="000C31F4">
          <w:rPr>
            <w:color w:val="0E101A"/>
          </w:rPr>
          <w:t xml:space="preserve"> </w:t>
        </w:r>
      </w:ins>
      <w:r w:rsidR="00F52644" w:rsidRPr="000C31F4">
        <w:rPr>
          <w:color w:val="0E101A"/>
        </w:rPr>
        <w:t>th</w:t>
      </w:r>
      <w:ins w:id="69" w:author="Sanjeevani Arora" w:date="2021-02-17T15:40:00Z">
        <w:r>
          <w:rPr>
            <w:color w:val="0E101A"/>
          </w:rPr>
          <w:t>e</w:t>
        </w:r>
      </w:ins>
      <w:del w:id="70" w:author="Sanjeevani Arora" w:date="2021-02-17T15:40:00Z">
        <w:r w:rsidR="00F52644" w:rsidRPr="000C31F4" w:rsidDel="00D41551">
          <w:rPr>
            <w:color w:val="0E101A"/>
          </w:rPr>
          <w:delText>is</w:delText>
        </w:r>
      </w:del>
      <w:r w:rsidR="00F52644" w:rsidRPr="000C31F4">
        <w:rPr>
          <w:color w:val="0E101A"/>
        </w:rPr>
        <w:t xml:space="preserve"> package</w:t>
      </w:r>
      <w:ins w:id="71" w:author="Sanjeevani Arora" w:date="2021-02-17T15:40:00Z">
        <w:r>
          <w:rPr>
            <w:color w:val="0E101A"/>
          </w:rPr>
          <w:t>,</w:t>
        </w:r>
      </w:ins>
      <w:r w:rsidR="00F52644" w:rsidRPr="000C31F4">
        <w:rPr>
          <w:color w:val="0E101A"/>
        </w:rPr>
        <w:t xml:space="preserve"> MetaMutationalSigs</w:t>
      </w:r>
      <w:ins w:id="72" w:author="Sanjeevani Arora" w:date="2021-02-17T15:41:00Z">
        <w:r>
          <w:rPr>
            <w:color w:val="0E101A"/>
          </w:rPr>
          <w:t>. We</w:t>
        </w:r>
      </w:ins>
      <w:del w:id="73" w:author="Sanjeevani Arora" w:date="2021-02-17T15:40:00Z">
        <w:r w:rsidR="00F52644" w:rsidRPr="000C31F4" w:rsidDel="00D41551">
          <w:rPr>
            <w:color w:val="0E101A"/>
          </w:rPr>
          <w:delText xml:space="preserve"> to</w:delText>
        </w:r>
      </w:del>
      <w:r w:rsidR="00F52644" w:rsidRPr="000C31F4">
        <w:rPr>
          <w:color w:val="0E101A"/>
        </w:rPr>
        <w:t xml:space="preserve"> </w:t>
      </w:r>
      <w:del w:id="74" w:author="Sanjeevani Arora" w:date="2021-02-17T15:39:00Z">
        <w:r w:rsidR="00F52644" w:rsidRPr="000C31F4" w:rsidDel="00D41551">
          <w:rPr>
            <w:color w:val="0E101A"/>
          </w:rPr>
          <w:delText xml:space="preserve">facilitate comprehensive mutational signature analysis </w:delText>
        </w:r>
      </w:del>
      <w:del w:id="75" w:author="Sanjeevani Arora" w:date="2021-02-17T15:41:00Z">
        <w:r w:rsidR="00F52644" w:rsidRPr="000C31F4" w:rsidDel="00D41551">
          <w:rPr>
            <w:color w:val="0E101A"/>
          </w:rPr>
          <w:delText>by</w:delText>
        </w:r>
      </w:del>
      <w:r w:rsidR="00F52644" w:rsidRPr="000C31F4">
        <w:rPr>
          <w:color w:val="0E101A"/>
        </w:rPr>
        <w:t xml:space="preserve"> </w:t>
      </w:r>
      <w:commentRangeStart w:id="76"/>
      <w:r w:rsidR="00F52644" w:rsidRPr="000C31F4">
        <w:rPr>
          <w:color w:val="0E101A"/>
        </w:rPr>
        <w:t>creating</w:t>
      </w:r>
      <w:commentRangeEnd w:id="76"/>
      <w:r>
        <w:rPr>
          <w:rStyle w:val="CommentReference"/>
          <w:rFonts w:asciiTheme="minorHAnsi" w:eastAsiaTheme="minorHAnsi" w:hAnsiTheme="minorHAnsi" w:cstheme="minorBidi"/>
        </w:rPr>
        <w:commentReference w:id="76"/>
      </w:r>
      <w:r w:rsidR="00F52644" w:rsidRPr="000C31F4">
        <w:rPr>
          <w:color w:val="0E101A"/>
        </w:rPr>
        <w:t xml:space="preserve"> a wrapper for </w:t>
      </w:r>
      <w:del w:id="77" w:author="Sanjeevani Arora" w:date="2021-02-17T15:40:00Z">
        <w:r w:rsidR="00F52644" w:rsidRPr="000C31F4" w:rsidDel="00D41551">
          <w:rPr>
            <w:color w:val="0E101A"/>
          </w:rPr>
          <w:delText xml:space="preserve">different </w:delText>
        </w:r>
      </w:del>
      <w:ins w:id="78" w:author="Sanjeevani Arora" w:date="2021-02-17T15:40:00Z">
        <w:r>
          <w:rPr>
            <w:color w:val="0E101A"/>
          </w:rPr>
          <w:t>multiple</w:t>
        </w:r>
        <w:r w:rsidRPr="000C31F4">
          <w:rPr>
            <w:color w:val="0E101A"/>
          </w:rPr>
          <w:t xml:space="preserve"> </w:t>
        </w:r>
      </w:ins>
      <w:commentRangeStart w:id="79"/>
      <w:r w:rsidR="00F52644" w:rsidRPr="000C31F4">
        <w:rPr>
          <w:color w:val="0E101A"/>
        </w:rPr>
        <w:t>packages</w:t>
      </w:r>
      <w:commentRangeEnd w:id="79"/>
      <w:r>
        <w:rPr>
          <w:rStyle w:val="CommentReference"/>
          <w:rFonts w:asciiTheme="minorHAnsi" w:eastAsiaTheme="minorHAnsi" w:hAnsiTheme="minorHAnsi" w:cstheme="minorBidi"/>
        </w:rPr>
        <w:commentReference w:id="79"/>
      </w:r>
      <w:r w:rsidR="00F52644" w:rsidRPr="000C31F4">
        <w:rPr>
          <w:color w:val="0E101A"/>
        </w:rPr>
        <w:t xml:space="preserve"> </w:t>
      </w:r>
      <w:ins w:id="80" w:author="Sanjeevani Arora" w:date="2021-02-17T15:41:00Z">
        <w:r>
          <w:rPr>
            <w:color w:val="0E101A"/>
          </w:rPr>
          <w:t xml:space="preserve">typically used for mutation signature </w:t>
        </w:r>
        <w:proofErr w:type="gramStart"/>
        <w:r>
          <w:rPr>
            <w:color w:val="0E101A"/>
          </w:rPr>
          <w:t xml:space="preserve">analysis, </w:t>
        </w:r>
      </w:ins>
      <w:r w:rsidR="00F52644" w:rsidRPr="000C31F4">
        <w:rPr>
          <w:color w:val="0E101A"/>
        </w:rPr>
        <w:t>and</w:t>
      </w:r>
      <w:proofErr w:type="gramEnd"/>
      <w:r w:rsidR="00F52644" w:rsidRPr="000C31F4">
        <w:rPr>
          <w:color w:val="0E101A"/>
        </w:rPr>
        <w:t xml:space="preserve"> providing a standard format for their outputs so that they can be effectively compared. We have also standardized the input formats accepted by various packages to ease interoperability. We also </w:t>
      </w:r>
      <w:commentRangeStart w:id="81"/>
      <w:r w:rsidR="00F52644" w:rsidRPr="000C31F4">
        <w:rPr>
          <w:color w:val="0E101A"/>
        </w:rPr>
        <w:t>create</w:t>
      </w:r>
      <w:commentRangeEnd w:id="81"/>
      <w:r>
        <w:rPr>
          <w:rStyle w:val="CommentReference"/>
          <w:rFonts w:asciiTheme="minorHAnsi" w:eastAsiaTheme="minorHAnsi" w:hAnsiTheme="minorHAnsi" w:cstheme="minorBidi"/>
        </w:rPr>
        <w:commentReference w:id="81"/>
      </w:r>
      <w:r w:rsidR="00F52644" w:rsidRPr="000C31F4">
        <w:rPr>
          <w:color w:val="0E101A"/>
        </w:rPr>
        <w:t xml:space="preserve"> standard visualizations for the results of all packages to ensure easy analysis. </w:t>
      </w:r>
      <w:del w:id="82" w:author="Sanjeevani Arora" w:date="2021-02-17T15:42:00Z">
        <w:r w:rsidR="00F52644" w:rsidRPr="000C31F4" w:rsidDel="008E4623">
          <w:rPr>
            <w:color w:val="0E101A"/>
          </w:rPr>
          <w:delText>Our</w:delText>
        </w:r>
      </w:del>
      <w:r w:rsidR="00F52644" w:rsidRPr="000C31F4">
        <w:rPr>
          <w:color w:val="0E101A"/>
        </w:rPr>
        <w:t xml:space="preserve"> </w:t>
      </w:r>
      <w:ins w:id="83" w:author="Sanjeevani Arora" w:date="2021-02-17T15:42:00Z">
        <w:r w:rsidR="008E4623" w:rsidRPr="000C31F4">
          <w:rPr>
            <w:color w:val="0E101A"/>
          </w:rPr>
          <w:t xml:space="preserve">MetaMutationalSigs </w:t>
        </w:r>
      </w:ins>
      <w:r w:rsidR="00F52644" w:rsidRPr="000C31F4">
        <w:rPr>
          <w:color w:val="0E101A"/>
        </w:rPr>
        <w:t>software is easy to install and use through Docker. </w:t>
      </w:r>
    </w:p>
    <w:p w14:paraId="076B4C98" w14:textId="77777777" w:rsidR="00F52644" w:rsidRPr="000C31F4" w:rsidRDefault="00F52644" w:rsidP="008A15C2">
      <w:pPr>
        <w:pStyle w:val="NormalWeb"/>
        <w:spacing w:before="0" w:beforeAutospacing="0" w:after="0" w:afterAutospacing="0" w:line="360" w:lineRule="auto"/>
        <w:rPr>
          <w:color w:val="0E101A"/>
        </w:rPr>
      </w:pPr>
      <w:r w:rsidRPr="000C31F4">
        <w:rPr>
          <w:rStyle w:val="Strong"/>
          <w:color w:val="0E101A"/>
        </w:rPr>
        <w:t>Approach: </w:t>
      </w:r>
    </w:p>
    <w:p w14:paraId="3A661EB6" w14:textId="31CC7912" w:rsidR="00F52644" w:rsidRPr="000C31F4" w:rsidRDefault="00F52644" w:rsidP="008A15C2">
      <w:pPr>
        <w:pStyle w:val="NormalWeb"/>
        <w:spacing w:before="0" w:beforeAutospacing="0" w:after="0" w:afterAutospacing="0" w:line="360" w:lineRule="auto"/>
        <w:rPr>
          <w:color w:val="0E101A"/>
        </w:rPr>
      </w:pPr>
      <w:r w:rsidRPr="000C31F4">
        <w:rPr>
          <w:color w:val="0E101A"/>
        </w:rPr>
        <w:t>The</w:t>
      </w:r>
      <w:del w:id="84" w:author="Sanjeevani Arora" w:date="2021-02-17T15:42:00Z">
        <w:r w:rsidRPr="000C31F4" w:rsidDel="00227B41">
          <w:rPr>
            <w:color w:val="0E101A"/>
          </w:rPr>
          <w:delText>re</w:delText>
        </w:r>
      </w:del>
      <w:r w:rsidRPr="000C31F4">
        <w:rPr>
          <w:color w:val="0E101A"/>
        </w:rPr>
        <w:t xml:space="preserve"> </w:t>
      </w:r>
      <w:del w:id="85" w:author="Sanjeevani Arora" w:date="2021-02-17T15:42:00Z">
        <w:r w:rsidRPr="000C31F4" w:rsidDel="00227B41">
          <w:rPr>
            <w:color w:val="0E101A"/>
          </w:rPr>
          <w:delText>are</w:delText>
        </w:r>
      </w:del>
      <w:r w:rsidRPr="000C31F4">
        <w:rPr>
          <w:color w:val="0E101A"/>
        </w:rPr>
        <w:t xml:space="preserve"> two </w:t>
      </w:r>
      <w:del w:id="86" w:author="Sanjeevani Arora" w:date="2021-02-17T15:42:00Z">
        <w:r w:rsidRPr="000C31F4" w:rsidDel="00227B41">
          <w:rPr>
            <w:color w:val="0E101A"/>
          </w:rPr>
          <w:delText xml:space="preserve">different </w:delText>
        </w:r>
      </w:del>
      <w:ins w:id="87" w:author="Sanjeevani Arora" w:date="2021-02-17T15:42:00Z">
        <w:r w:rsidR="00227B41">
          <w:rPr>
            <w:color w:val="0E101A"/>
          </w:rPr>
          <w:t>major</w:t>
        </w:r>
        <w:del w:id="88" w:author="Pandey,Palash" w:date="2021-02-22T03:05:00Z">
          <w:r w:rsidR="00227B41" w:rsidDel="0086138A">
            <w:rPr>
              <w:color w:val="0E101A"/>
            </w:rPr>
            <w:delText xml:space="preserve"> </w:delText>
          </w:r>
        </w:del>
        <w:r w:rsidR="00227B41" w:rsidRPr="000C31F4">
          <w:rPr>
            <w:color w:val="0E101A"/>
          </w:rPr>
          <w:t xml:space="preserve"> </w:t>
        </w:r>
      </w:ins>
      <w:r w:rsidRPr="000C31F4">
        <w:rPr>
          <w:color w:val="0E101A"/>
        </w:rPr>
        <w:t xml:space="preserve">methods </w:t>
      </w:r>
      <w:del w:id="89" w:author="Sanjeevani Arora" w:date="2021-02-17T15:43:00Z">
        <w:r w:rsidRPr="000C31F4" w:rsidDel="00227B41">
          <w:rPr>
            <w:color w:val="0E101A"/>
          </w:rPr>
          <w:delText xml:space="preserve">usually </w:delText>
        </w:r>
      </w:del>
      <w:ins w:id="90" w:author="Sanjeevani Arora" w:date="2021-02-17T15:43:00Z">
        <w:r w:rsidR="00227B41">
          <w:rPr>
            <w:color w:val="0E101A"/>
          </w:rPr>
          <w:t>typically</w:t>
        </w:r>
        <w:r w:rsidR="00227B41" w:rsidRPr="000C31F4">
          <w:rPr>
            <w:color w:val="0E101A"/>
          </w:rPr>
          <w:t xml:space="preserve"> </w:t>
        </w:r>
      </w:ins>
      <w:r w:rsidRPr="000C31F4">
        <w:rPr>
          <w:color w:val="0E101A"/>
        </w:rPr>
        <w:t>used for mutational signature analysis</w:t>
      </w:r>
      <w:ins w:id="91" w:author="Sanjeevani Arora" w:date="2021-02-17T15:43:00Z">
        <w:r w:rsidR="00227B41">
          <w:rPr>
            <w:color w:val="0E101A"/>
          </w:rPr>
          <w:t xml:space="preserve"> are </w:t>
        </w:r>
      </w:ins>
      <w:del w:id="92" w:author="Sanjeevani Arora" w:date="2021-02-17T15:43:00Z">
        <w:r w:rsidRPr="000C31F4" w:rsidDel="00227B41">
          <w:rPr>
            <w:color w:val="0E101A"/>
          </w:rPr>
          <w:delText xml:space="preserve">: </w:delText>
        </w:r>
      </w:del>
      <w:r w:rsidRPr="000C31F4">
        <w:rPr>
          <w:color w:val="0E101A"/>
        </w:rPr>
        <w:t xml:space="preserve">signature refitting, and de-novo signature extraction. Signature refitting methods try to recreate the observed mutational pattern in the sample (the frequencies of 96 types of mutations) using the linear combinations of known signatures (COSMIC 30, SBS, ID, etc.), these methods work quite well on small sample sizes and single samples and are widely used as </w:t>
      </w:r>
      <w:commentRangeStart w:id="93"/>
      <w:r w:rsidRPr="000C31F4">
        <w:rPr>
          <w:color w:val="0E101A"/>
        </w:rPr>
        <w:t>such</w:t>
      </w:r>
      <w:commentRangeEnd w:id="93"/>
      <w:r w:rsidR="00227B41">
        <w:rPr>
          <w:rStyle w:val="CommentReference"/>
          <w:rFonts w:asciiTheme="minorHAnsi" w:eastAsiaTheme="minorHAnsi" w:hAnsiTheme="minorHAnsi" w:cstheme="minorBidi"/>
        </w:rPr>
        <w:commentReference w:id="93"/>
      </w:r>
      <w:r w:rsidRPr="000C31F4">
        <w:rPr>
          <w:color w:val="0E101A"/>
        </w:rPr>
        <w:t xml:space="preserve">. Signature </w:t>
      </w:r>
      <w:r w:rsidRPr="000C31F4">
        <w:rPr>
          <w:color w:val="0E101A"/>
        </w:rPr>
        <w:lastRenderedPageBreak/>
        <w:t xml:space="preserve">extraction methods try to find new signatures from a given dataset using a set of samples, the newly extracted signatures are then compared with known reference signatures and the novel signature is assigned to a known signature if their cosine similarity exceeds a set </w:t>
      </w:r>
      <w:commentRangeStart w:id="94"/>
      <w:r w:rsidRPr="000C31F4">
        <w:rPr>
          <w:color w:val="0E101A"/>
        </w:rPr>
        <w:t>threshold</w:t>
      </w:r>
      <w:commentRangeEnd w:id="94"/>
      <w:r w:rsidR="00227B41">
        <w:rPr>
          <w:rStyle w:val="CommentReference"/>
          <w:rFonts w:asciiTheme="minorHAnsi" w:eastAsiaTheme="minorHAnsi" w:hAnsiTheme="minorHAnsi" w:cstheme="minorBidi"/>
        </w:rPr>
        <w:commentReference w:id="94"/>
      </w:r>
      <w:r w:rsidRPr="000C31F4">
        <w:rPr>
          <w:color w:val="0E101A"/>
        </w:rPr>
        <w:t>. There are a few important caveats to signature extraction</w:t>
      </w:r>
      <w:ins w:id="95" w:author="Sanjeevani Arora" w:date="2021-02-17T15:43:00Z">
        <w:r w:rsidR="00227B41">
          <w:rPr>
            <w:color w:val="0E101A"/>
          </w:rPr>
          <w:t xml:space="preserve"> as recently discu</w:t>
        </w:r>
        <w:r w:rsidR="00D72B63">
          <w:rPr>
            <w:color w:val="0E101A"/>
          </w:rPr>
          <w:t>ss</w:t>
        </w:r>
        <w:r w:rsidR="00227B41">
          <w:rPr>
            <w:color w:val="0E101A"/>
          </w:rPr>
          <w:t xml:space="preserve">ed </w:t>
        </w:r>
        <w:commentRangeStart w:id="96"/>
        <w:r w:rsidR="00227B41">
          <w:rPr>
            <w:color w:val="0E101A"/>
          </w:rPr>
          <w:t>in</w:t>
        </w:r>
        <w:commentRangeEnd w:id="96"/>
        <w:r w:rsidR="00227B41">
          <w:rPr>
            <w:rStyle w:val="CommentReference"/>
            <w:rFonts w:asciiTheme="minorHAnsi" w:eastAsiaTheme="minorHAnsi" w:hAnsiTheme="minorHAnsi" w:cstheme="minorBidi"/>
          </w:rPr>
          <w:commentReference w:id="96"/>
        </w:r>
      </w:ins>
      <w:r w:rsidRPr="000C31F4">
        <w:rPr>
          <w:color w:val="0E101A"/>
        </w:rPr>
        <w:t>: 1) a novel signature can be very similar to several reference signatures and the assignment is not always perfect 2) the threshold for assignment plays a crucial role but is not widely agreed upon, using a different threshold can change the assignment. </w:t>
      </w:r>
      <w:r w:rsidR="00601D64" w:rsidRPr="000C31F4">
        <w:rPr>
          <w:color w:val="0E101A"/>
        </w:rPr>
        <w:t>[</w:t>
      </w:r>
      <w:r w:rsidR="008E7039" w:rsidRPr="000C31F4">
        <w:rPr>
          <w:color w:val="0E101A"/>
        </w:rPr>
        <w:t>6</w:t>
      </w:r>
      <w:r w:rsidR="00601D64" w:rsidRPr="000C31F4">
        <w:rPr>
          <w:color w:val="0E101A"/>
        </w:rPr>
        <w:t>]</w:t>
      </w:r>
    </w:p>
    <w:p w14:paraId="7AB50E7F" w14:textId="6CB940FA" w:rsidR="00F52644" w:rsidRPr="000C31F4" w:rsidRDefault="00F52644" w:rsidP="008A15C2">
      <w:pPr>
        <w:pStyle w:val="NormalWeb"/>
        <w:spacing w:before="0" w:beforeAutospacing="0" w:after="0" w:afterAutospacing="0" w:line="360" w:lineRule="auto"/>
        <w:rPr>
          <w:color w:val="0E101A"/>
        </w:rPr>
      </w:pPr>
      <w:r w:rsidRPr="000C31F4">
        <w:rPr>
          <w:color w:val="0E101A"/>
        </w:rPr>
        <w:t xml:space="preserve">We chose signature refitting as our primary task and implemented high performing packages as identified in </w:t>
      </w:r>
      <w:r w:rsidR="00D1101C" w:rsidRPr="000C31F4">
        <w:rPr>
          <w:color w:val="0E101A"/>
        </w:rPr>
        <w:t>[</w:t>
      </w:r>
      <w:r w:rsidR="008E7039" w:rsidRPr="000C31F4">
        <w:rPr>
          <w:color w:val="0E101A"/>
        </w:rPr>
        <w:t>6</w:t>
      </w:r>
      <w:r w:rsidR="00D1101C" w:rsidRPr="000C31F4">
        <w:rPr>
          <w:color w:val="0E101A"/>
        </w:rPr>
        <w:t>]</w:t>
      </w:r>
      <w:r w:rsidRPr="000C31F4">
        <w:rPr>
          <w:color w:val="0E101A"/>
        </w:rPr>
        <w:t xml:space="preserve"> that were implemented in R. </w:t>
      </w:r>
      <w:r w:rsidR="000F4937" w:rsidRPr="000C31F4">
        <w:rPr>
          <w:color w:val="0E101A"/>
        </w:rPr>
        <w:t xml:space="preserve">We </w:t>
      </w:r>
      <w:r w:rsidR="0098129C" w:rsidRPr="000C31F4">
        <w:rPr>
          <w:color w:val="0E101A"/>
        </w:rPr>
        <w:t xml:space="preserve">implement </w:t>
      </w:r>
      <w:proofErr w:type="spellStart"/>
      <w:r w:rsidR="000F4937" w:rsidRPr="000C31F4">
        <w:rPr>
          <w:color w:val="0E101A"/>
        </w:rPr>
        <w:t>DeconstructSigs</w:t>
      </w:r>
      <w:proofErr w:type="spellEnd"/>
      <w:r w:rsidR="000F4937" w:rsidRPr="000C31F4">
        <w:rPr>
          <w:color w:val="0E101A"/>
        </w:rPr>
        <w:t xml:space="preserve"> [</w:t>
      </w:r>
      <w:r w:rsidR="00443CF9" w:rsidRPr="000C31F4">
        <w:rPr>
          <w:color w:val="0E101A"/>
        </w:rPr>
        <w:t>7</w:t>
      </w:r>
      <w:r w:rsidR="0049749B" w:rsidRPr="000C31F4">
        <w:rPr>
          <w:color w:val="0E101A"/>
        </w:rPr>
        <w:t xml:space="preserve">], </w:t>
      </w:r>
      <w:commentRangeStart w:id="97"/>
      <w:del w:id="98" w:author="Pandey,Palash" w:date="2021-02-22T03:04:00Z">
        <w:r w:rsidR="0022515E" w:rsidRPr="000C31F4" w:rsidDel="0086138A">
          <w:rPr>
            <w:color w:val="0E101A"/>
          </w:rPr>
          <w:delText>m</w:delText>
        </w:r>
      </w:del>
      <w:proofErr w:type="spellStart"/>
      <w:ins w:id="99" w:author="Pandey,Palash" w:date="2021-02-22T03:04:00Z">
        <w:r w:rsidR="0086138A">
          <w:rPr>
            <w:color w:val="0E101A"/>
          </w:rPr>
          <w:t>M</w:t>
        </w:r>
      </w:ins>
      <w:r w:rsidR="0022515E" w:rsidRPr="000C31F4">
        <w:rPr>
          <w:color w:val="0E101A"/>
        </w:rPr>
        <w:t>utational</w:t>
      </w:r>
      <w:commentRangeEnd w:id="97"/>
      <w:r w:rsidR="0035677F">
        <w:rPr>
          <w:rStyle w:val="CommentReference"/>
          <w:rFonts w:asciiTheme="minorHAnsi" w:eastAsiaTheme="minorHAnsi" w:hAnsiTheme="minorHAnsi" w:cstheme="minorBidi"/>
        </w:rPr>
        <w:commentReference w:id="97"/>
      </w:r>
      <w:r w:rsidR="00C861F0" w:rsidRPr="000C31F4">
        <w:rPr>
          <w:color w:val="0E101A"/>
        </w:rPr>
        <w:t>Patterns</w:t>
      </w:r>
      <w:proofErr w:type="spellEnd"/>
      <w:r w:rsidR="00C861F0" w:rsidRPr="000C31F4">
        <w:rPr>
          <w:color w:val="0E101A"/>
        </w:rPr>
        <w:t xml:space="preserve"> [</w:t>
      </w:r>
      <w:r w:rsidR="00443CF9" w:rsidRPr="000C31F4">
        <w:rPr>
          <w:color w:val="0E101A"/>
        </w:rPr>
        <w:t>8</w:t>
      </w:r>
      <w:r w:rsidR="00C861F0" w:rsidRPr="000C31F4">
        <w:rPr>
          <w:color w:val="0E101A"/>
        </w:rPr>
        <w:t xml:space="preserve">], </w:t>
      </w:r>
      <w:proofErr w:type="spellStart"/>
      <w:r w:rsidR="00C861F0" w:rsidRPr="000C31F4">
        <w:rPr>
          <w:color w:val="0E101A"/>
        </w:rPr>
        <w:t>Sigfit</w:t>
      </w:r>
      <w:proofErr w:type="spellEnd"/>
      <w:r w:rsidR="00C861F0" w:rsidRPr="000C31F4">
        <w:rPr>
          <w:color w:val="0E101A"/>
        </w:rPr>
        <w:t xml:space="preserve"> [</w:t>
      </w:r>
      <w:r w:rsidR="00443CF9" w:rsidRPr="000C31F4">
        <w:rPr>
          <w:color w:val="0E101A"/>
        </w:rPr>
        <w:t>9</w:t>
      </w:r>
      <w:r w:rsidR="00C861F0" w:rsidRPr="000C31F4">
        <w:rPr>
          <w:color w:val="0E101A"/>
        </w:rPr>
        <w:t xml:space="preserve">], </w:t>
      </w:r>
      <w:proofErr w:type="spellStart"/>
      <w:r w:rsidR="00C861F0" w:rsidRPr="000C31F4">
        <w:rPr>
          <w:color w:val="0E101A"/>
        </w:rPr>
        <w:t>S</w:t>
      </w:r>
      <w:r w:rsidR="002D386A" w:rsidRPr="000C31F4">
        <w:t>igminer</w:t>
      </w:r>
      <w:proofErr w:type="spellEnd"/>
      <w:r w:rsidR="002D386A" w:rsidRPr="000C31F4">
        <w:t xml:space="preserve"> [1</w:t>
      </w:r>
      <w:r w:rsidR="00443CF9" w:rsidRPr="000C31F4">
        <w:t>0</w:t>
      </w:r>
      <w:r w:rsidR="002D386A" w:rsidRPr="000C31F4">
        <w:t>]</w:t>
      </w:r>
      <w:r w:rsidR="005244E8" w:rsidRPr="000C31F4">
        <w:t>, these tools</w:t>
      </w:r>
      <w:r w:rsidR="00A975D7" w:rsidRPr="000C31F4">
        <w:t xml:space="preserve"> build up on other tools </w:t>
      </w:r>
      <w:r w:rsidR="00235E0F" w:rsidRPr="000C31F4">
        <w:t>such as [11, 12</w:t>
      </w:r>
      <w:r w:rsidR="00472AF6" w:rsidRPr="000C31F4">
        <w:t>]</w:t>
      </w:r>
      <w:r w:rsidR="00BC3C93" w:rsidRPr="000C31F4">
        <w:t>.</w:t>
      </w:r>
      <w:r w:rsidR="0098129C" w:rsidRPr="000C31F4">
        <w:t xml:space="preserve"> </w:t>
      </w:r>
      <w:r w:rsidRPr="000C31F4">
        <w:rPr>
          <w:color w:val="0E101A"/>
        </w:rPr>
        <w:t>Our package outputs several data files in CSV format ready for further analysis and visualization using external packages along with visualizations of the signature exposures as described in table 1. </w:t>
      </w:r>
    </w:p>
    <w:p w14:paraId="67680FFA" w14:textId="78578CD6" w:rsidR="008A15C2" w:rsidRPr="000C31F4" w:rsidRDefault="00F52644" w:rsidP="00865817">
      <w:pPr>
        <w:pStyle w:val="NormalWeb"/>
        <w:spacing w:before="0" w:beforeAutospacing="0" w:after="0" w:afterAutospacing="0" w:line="360" w:lineRule="auto"/>
        <w:rPr>
          <w:color w:val="0E101A"/>
        </w:rPr>
      </w:pPr>
      <w:r w:rsidRPr="000C31F4">
        <w:rPr>
          <w:color w:val="0E101A"/>
        </w:rPr>
        <w:t>We use the RMSE of the reconstruction error as our performance metric for comparison of these packages. </w:t>
      </w:r>
    </w:p>
    <w:p w14:paraId="710070EB" w14:textId="089137C1" w:rsidR="00F93BCC" w:rsidRPr="000C31F4" w:rsidRDefault="00F93BCC" w:rsidP="000D1708">
      <w:pPr>
        <w:rPr>
          <w:rFonts w:ascii="Times New Roman" w:hAnsi="Times New Roman" w:cs="Times New Roman"/>
          <w:sz w:val="24"/>
          <w:szCs w:val="24"/>
        </w:rPr>
      </w:pPr>
      <w:r w:rsidRPr="000C31F4">
        <w:rPr>
          <w:rFonts w:ascii="Times New Roman" w:hAnsi="Times New Roman" w:cs="Times New Roman"/>
          <w:sz w:val="24"/>
          <w:szCs w:val="24"/>
        </w:rPr>
        <w:t xml:space="preserve">Table 1. </w:t>
      </w:r>
    </w:p>
    <w:tbl>
      <w:tblPr>
        <w:tblStyle w:val="TableGrid"/>
        <w:tblW w:w="0" w:type="auto"/>
        <w:tblLook w:val="04A0" w:firstRow="1" w:lastRow="0" w:firstColumn="1" w:lastColumn="0" w:noHBand="0" w:noVBand="1"/>
      </w:tblPr>
      <w:tblGrid>
        <w:gridCol w:w="4785"/>
        <w:gridCol w:w="965"/>
        <w:gridCol w:w="3600"/>
      </w:tblGrid>
      <w:tr w:rsidR="000D1708" w:rsidRPr="000C31F4" w14:paraId="7146868E" w14:textId="77777777" w:rsidTr="000D1708">
        <w:trPr>
          <w:trHeight w:val="300"/>
        </w:trPr>
        <w:tc>
          <w:tcPr>
            <w:tcW w:w="4880" w:type="dxa"/>
            <w:hideMark/>
          </w:tcPr>
          <w:p w14:paraId="79BC35F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File Name</w:t>
            </w:r>
          </w:p>
        </w:tc>
        <w:tc>
          <w:tcPr>
            <w:tcW w:w="1040" w:type="dxa"/>
            <w:hideMark/>
          </w:tcPr>
          <w:p w14:paraId="446F0EA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Format</w:t>
            </w:r>
          </w:p>
        </w:tc>
        <w:tc>
          <w:tcPr>
            <w:tcW w:w="6220" w:type="dxa"/>
            <w:hideMark/>
          </w:tcPr>
          <w:p w14:paraId="7393343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Description</w:t>
            </w:r>
          </w:p>
        </w:tc>
      </w:tr>
      <w:tr w:rsidR="000D1708" w:rsidRPr="000C31F4" w14:paraId="2D73D0F6" w14:textId="77777777" w:rsidTr="000D1708">
        <w:trPr>
          <w:trHeight w:val="300"/>
        </w:trPr>
        <w:tc>
          <w:tcPr>
            <w:tcW w:w="4880" w:type="dxa"/>
            <w:hideMark/>
          </w:tcPr>
          <w:p w14:paraId="39A4E38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Heatmap_exposures_all_sigs_legacy.pdf</w:t>
            </w:r>
          </w:p>
        </w:tc>
        <w:tc>
          <w:tcPr>
            <w:tcW w:w="1040" w:type="dxa"/>
            <w:hideMark/>
          </w:tcPr>
          <w:p w14:paraId="05B8B7B0"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1A6B9D07"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Exposures for all COSMIC 30 signatures.</w:t>
            </w:r>
          </w:p>
        </w:tc>
      </w:tr>
      <w:tr w:rsidR="000D1708" w:rsidRPr="000C31F4" w14:paraId="2B759BE5" w14:textId="77777777" w:rsidTr="000D1708">
        <w:trPr>
          <w:trHeight w:val="300"/>
        </w:trPr>
        <w:tc>
          <w:tcPr>
            <w:tcW w:w="4880" w:type="dxa"/>
            <w:hideMark/>
          </w:tcPr>
          <w:p w14:paraId="4F2448C7"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Heatmap_exposures_all_sigs_SBS.pdf</w:t>
            </w:r>
          </w:p>
        </w:tc>
        <w:tc>
          <w:tcPr>
            <w:tcW w:w="1040" w:type="dxa"/>
            <w:hideMark/>
          </w:tcPr>
          <w:p w14:paraId="3E08EB3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77344630"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Exposures for all COSMIC SBS signatures.</w:t>
            </w:r>
          </w:p>
        </w:tc>
      </w:tr>
      <w:tr w:rsidR="000D1708" w:rsidRPr="000C31F4" w14:paraId="4CF8DF57" w14:textId="77777777" w:rsidTr="000D1708">
        <w:trPr>
          <w:trHeight w:val="600"/>
        </w:trPr>
        <w:tc>
          <w:tcPr>
            <w:tcW w:w="4880" w:type="dxa"/>
            <w:hideMark/>
          </w:tcPr>
          <w:p w14:paraId="59EA6EC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Heatmap_legacy.pdf</w:t>
            </w:r>
          </w:p>
        </w:tc>
        <w:tc>
          <w:tcPr>
            <w:tcW w:w="1040" w:type="dxa"/>
            <w:hideMark/>
          </w:tcPr>
          <w:p w14:paraId="11A929FB"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21BC398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Heatmap for difference between the predicted exposures by different tools.  One for each sample. </w:t>
            </w:r>
          </w:p>
        </w:tc>
      </w:tr>
      <w:tr w:rsidR="000D1708" w:rsidRPr="000C31F4" w14:paraId="66A56C99" w14:textId="77777777" w:rsidTr="000D1708">
        <w:trPr>
          <w:trHeight w:val="600"/>
        </w:trPr>
        <w:tc>
          <w:tcPr>
            <w:tcW w:w="4880" w:type="dxa"/>
            <w:hideMark/>
          </w:tcPr>
          <w:p w14:paraId="029CF5E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Heatmap_SBS.pdf</w:t>
            </w:r>
          </w:p>
        </w:tc>
        <w:tc>
          <w:tcPr>
            <w:tcW w:w="1040" w:type="dxa"/>
            <w:hideMark/>
          </w:tcPr>
          <w:p w14:paraId="5A919A72"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pdf</w:t>
            </w:r>
          </w:p>
        </w:tc>
        <w:tc>
          <w:tcPr>
            <w:tcW w:w="6220" w:type="dxa"/>
            <w:hideMark/>
          </w:tcPr>
          <w:p w14:paraId="1EDEDBDD"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Heatmap for difference between the predicted exposures by different tools.  One for each sample. </w:t>
            </w:r>
          </w:p>
        </w:tc>
      </w:tr>
      <w:tr w:rsidR="000D1708" w:rsidRPr="000C31F4" w14:paraId="506E8F12" w14:textId="77777777" w:rsidTr="000D1708">
        <w:trPr>
          <w:trHeight w:val="600"/>
        </w:trPr>
        <w:tc>
          <w:tcPr>
            <w:tcW w:w="4880" w:type="dxa"/>
            <w:hideMark/>
          </w:tcPr>
          <w:p w14:paraId="7344161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legacy_pie_charts.html</w:t>
            </w:r>
          </w:p>
        </w:tc>
        <w:tc>
          <w:tcPr>
            <w:tcW w:w="1040" w:type="dxa"/>
            <w:hideMark/>
          </w:tcPr>
          <w:p w14:paraId="160FD7B5"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html</w:t>
            </w:r>
          </w:p>
        </w:tc>
        <w:tc>
          <w:tcPr>
            <w:tcW w:w="6220" w:type="dxa"/>
            <w:hideMark/>
          </w:tcPr>
          <w:p w14:paraId="78D2F785" w14:textId="40960030" w:rsidR="000D1708" w:rsidRPr="000C31F4" w:rsidRDefault="000D1A39">
            <w:pPr>
              <w:rPr>
                <w:rFonts w:ascii="Times New Roman" w:hAnsi="Times New Roman" w:cs="Times New Roman"/>
                <w:sz w:val="24"/>
                <w:szCs w:val="24"/>
              </w:rPr>
            </w:pPr>
            <w:r w:rsidRPr="000C31F4">
              <w:rPr>
                <w:rFonts w:ascii="Times New Roman" w:hAnsi="Times New Roman" w:cs="Times New Roman"/>
                <w:sz w:val="24"/>
                <w:szCs w:val="24"/>
              </w:rPr>
              <w:t>Interactive p</w:t>
            </w:r>
            <w:r w:rsidR="000D1708" w:rsidRPr="000C31F4">
              <w:rPr>
                <w:rFonts w:ascii="Times New Roman" w:hAnsi="Times New Roman" w:cs="Times New Roman"/>
                <w:sz w:val="24"/>
                <w:szCs w:val="24"/>
              </w:rPr>
              <w:t xml:space="preserve">ie charts of 30 legacy signature exposures, per sample and for each tool. </w:t>
            </w:r>
          </w:p>
        </w:tc>
      </w:tr>
      <w:tr w:rsidR="000D1708" w:rsidRPr="000C31F4" w14:paraId="1ED0DE6F" w14:textId="77777777" w:rsidTr="000D1708">
        <w:trPr>
          <w:trHeight w:val="600"/>
        </w:trPr>
        <w:tc>
          <w:tcPr>
            <w:tcW w:w="4880" w:type="dxa"/>
            <w:hideMark/>
          </w:tcPr>
          <w:p w14:paraId="3C7372C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sbs_pie_charts.html</w:t>
            </w:r>
          </w:p>
        </w:tc>
        <w:tc>
          <w:tcPr>
            <w:tcW w:w="1040" w:type="dxa"/>
            <w:hideMark/>
          </w:tcPr>
          <w:p w14:paraId="340793A3"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html</w:t>
            </w:r>
          </w:p>
        </w:tc>
        <w:tc>
          <w:tcPr>
            <w:tcW w:w="6220" w:type="dxa"/>
            <w:hideMark/>
          </w:tcPr>
          <w:p w14:paraId="21B7AF68" w14:textId="4B6D676F" w:rsidR="000D1708" w:rsidRPr="000C31F4" w:rsidRDefault="000D1A39">
            <w:pPr>
              <w:rPr>
                <w:rFonts w:ascii="Times New Roman" w:hAnsi="Times New Roman" w:cs="Times New Roman"/>
                <w:sz w:val="24"/>
                <w:szCs w:val="24"/>
              </w:rPr>
            </w:pPr>
            <w:r w:rsidRPr="000C31F4">
              <w:rPr>
                <w:rFonts w:ascii="Times New Roman" w:hAnsi="Times New Roman" w:cs="Times New Roman"/>
                <w:sz w:val="24"/>
                <w:szCs w:val="24"/>
              </w:rPr>
              <w:t>Interactive p</w:t>
            </w:r>
            <w:r w:rsidR="000D1708" w:rsidRPr="000C31F4">
              <w:rPr>
                <w:rFonts w:ascii="Times New Roman" w:hAnsi="Times New Roman" w:cs="Times New Roman"/>
                <w:sz w:val="24"/>
                <w:szCs w:val="24"/>
              </w:rPr>
              <w:t xml:space="preserve">ie charts of SBS signature exposures, per sample and for each tool. </w:t>
            </w:r>
          </w:p>
        </w:tc>
      </w:tr>
      <w:tr w:rsidR="000D1708" w:rsidRPr="000C31F4" w14:paraId="6AEF1447" w14:textId="77777777" w:rsidTr="000D1708">
        <w:trPr>
          <w:trHeight w:val="600"/>
        </w:trPr>
        <w:tc>
          <w:tcPr>
            <w:tcW w:w="4880" w:type="dxa"/>
            <w:hideMark/>
          </w:tcPr>
          <w:p w14:paraId="4DF1FDE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legacy_rmse_bar_plot.png</w:t>
            </w:r>
          </w:p>
        </w:tc>
        <w:tc>
          <w:tcPr>
            <w:tcW w:w="1040" w:type="dxa"/>
            <w:hideMark/>
          </w:tcPr>
          <w:p w14:paraId="57A63586"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png</w:t>
            </w:r>
            <w:proofErr w:type="spellEnd"/>
          </w:p>
        </w:tc>
        <w:tc>
          <w:tcPr>
            <w:tcW w:w="6220" w:type="dxa"/>
            <w:hideMark/>
          </w:tcPr>
          <w:p w14:paraId="1E602EC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Reconstruction error using 30 legacy COSMIC signatures for each tool. </w:t>
            </w:r>
          </w:p>
        </w:tc>
      </w:tr>
      <w:tr w:rsidR="000D1708" w:rsidRPr="000C31F4" w14:paraId="4AFE4BD5" w14:textId="77777777" w:rsidTr="000D1708">
        <w:trPr>
          <w:trHeight w:val="300"/>
        </w:trPr>
        <w:tc>
          <w:tcPr>
            <w:tcW w:w="4880" w:type="dxa"/>
            <w:hideMark/>
          </w:tcPr>
          <w:p w14:paraId="70E9EA64"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lastRenderedPageBreak/>
              <w:t>sbs_rmse_bar_plot.png</w:t>
            </w:r>
          </w:p>
        </w:tc>
        <w:tc>
          <w:tcPr>
            <w:tcW w:w="1040" w:type="dxa"/>
            <w:hideMark/>
          </w:tcPr>
          <w:p w14:paraId="58D1EF3E"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png</w:t>
            </w:r>
            <w:proofErr w:type="spellEnd"/>
          </w:p>
        </w:tc>
        <w:tc>
          <w:tcPr>
            <w:tcW w:w="6220" w:type="dxa"/>
            <w:hideMark/>
          </w:tcPr>
          <w:p w14:paraId="08D4138A"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 xml:space="preserve">Reconstruction error using COSMIC SBS signatures for each tool. </w:t>
            </w:r>
          </w:p>
        </w:tc>
      </w:tr>
      <w:tr w:rsidR="000D1708" w:rsidRPr="000C31F4" w14:paraId="47A886ED" w14:textId="77777777" w:rsidTr="000D1708">
        <w:trPr>
          <w:trHeight w:val="300"/>
        </w:trPr>
        <w:tc>
          <w:tcPr>
            <w:tcW w:w="4880" w:type="dxa"/>
            <w:hideMark/>
          </w:tcPr>
          <w:p w14:paraId="18AFF4C9"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toolname_results</w:t>
            </w:r>
            <w:proofErr w:type="spellEnd"/>
            <w:r w:rsidRPr="000C31F4">
              <w:rPr>
                <w:rFonts w:ascii="Times New Roman" w:hAnsi="Times New Roman" w:cs="Times New Roman"/>
                <w:sz w:val="24"/>
                <w:szCs w:val="24"/>
              </w:rPr>
              <w:t>\legacy_sample_error.csv</w:t>
            </w:r>
          </w:p>
        </w:tc>
        <w:tc>
          <w:tcPr>
            <w:tcW w:w="1040" w:type="dxa"/>
            <w:hideMark/>
          </w:tcPr>
          <w:p w14:paraId="314E84A8"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2C43FF5E"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the bar plot.</w:t>
            </w:r>
          </w:p>
        </w:tc>
      </w:tr>
      <w:tr w:rsidR="000D1708" w:rsidRPr="000C31F4" w14:paraId="5F10A7D7" w14:textId="77777777" w:rsidTr="000D1708">
        <w:trPr>
          <w:trHeight w:val="300"/>
        </w:trPr>
        <w:tc>
          <w:tcPr>
            <w:tcW w:w="4880" w:type="dxa"/>
            <w:hideMark/>
          </w:tcPr>
          <w:p w14:paraId="274CFA68"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toolname_results</w:t>
            </w:r>
            <w:proofErr w:type="spellEnd"/>
            <w:r w:rsidRPr="000C31F4">
              <w:rPr>
                <w:rFonts w:ascii="Times New Roman" w:hAnsi="Times New Roman" w:cs="Times New Roman"/>
                <w:sz w:val="24"/>
                <w:szCs w:val="24"/>
              </w:rPr>
              <w:t>\legacy_sample_exposure.csv</w:t>
            </w:r>
          </w:p>
        </w:tc>
        <w:tc>
          <w:tcPr>
            <w:tcW w:w="1040" w:type="dxa"/>
            <w:hideMark/>
          </w:tcPr>
          <w:p w14:paraId="4F2F261F"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5ED651E5"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heatmap and pie chart.</w:t>
            </w:r>
          </w:p>
        </w:tc>
      </w:tr>
      <w:tr w:rsidR="000D1708" w:rsidRPr="000C31F4" w14:paraId="259D2817" w14:textId="77777777" w:rsidTr="000D1708">
        <w:trPr>
          <w:trHeight w:val="300"/>
        </w:trPr>
        <w:tc>
          <w:tcPr>
            <w:tcW w:w="4880" w:type="dxa"/>
            <w:hideMark/>
          </w:tcPr>
          <w:p w14:paraId="1D03C14B"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toolname_results</w:t>
            </w:r>
            <w:proofErr w:type="spellEnd"/>
            <w:r w:rsidRPr="000C31F4">
              <w:rPr>
                <w:rFonts w:ascii="Times New Roman" w:hAnsi="Times New Roman" w:cs="Times New Roman"/>
                <w:sz w:val="24"/>
                <w:szCs w:val="24"/>
              </w:rPr>
              <w:t>\sbs_sample_error.csv</w:t>
            </w:r>
          </w:p>
        </w:tc>
        <w:tc>
          <w:tcPr>
            <w:tcW w:w="1040" w:type="dxa"/>
            <w:hideMark/>
          </w:tcPr>
          <w:p w14:paraId="341B1A1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0EC48E8B"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the bar plot.</w:t>
            </w:r>
          </w:p>
        </w:tc>
      </w:tr>
      <w:tr w:rsidR="000D1708" w:rsidRPr="000C31F4" w14:paraId="1F1A88CD" w14:textId="77777777" w:rsidTr="000D1708">
        <w:trPr>
          <w:trHeight w:val="300"/>
        </w:trPr>
        <w:tc>
          <w:tcPr>
            <w:tcW w:w="4880" w:type="dxa"/>
            <w:hideMark/>
          </w:tcPr>
          <w:p w14:paraId="1917B9AC" w14:textId="77777777" w:rsidR="000D1708" w:rsidRPr="000C31F4" w:rsidRDefault="000D1708">
            <w:pPr>
              <w:rPr>
                <w:rFonts w:ascii="Times New Roman" w:hAnsi="Times New Roman" w:cs="Times New Roman"/>
                <w:sz w:val="24"/>
                <w:szCs w:val="24"/>
              </w:rPr>
            </w:pPr>
            <w:proofErr w:type="spellStart"/>
            <w:r w:rsidRPr="000C31F4">
              <w:rPr>
                <w:rFonts w:ascii="Times New Roman" w:hAnsi="Times New Roman" w:cs="Times New Roman"/>
                <w:sz w:val="24"/>
                <w:szCs w:val="24"/>
              </w:rPr>
              <w:t>toolname_results</w:t>
            </w:r>
            <w:proofErr w:type="spellEnd"/>
            <w:r w:rsidRPr="000C31F4">
              <w:rPr>
                <w:rFonts w:ascii="Times New Roman" w:hAnsi="Times New Roman" w:cs="Times New Roman"/>
                <w:sz w:val="24"/>
                <w:szCs w:val="24"/>
              </w:rPr>
              <w:t>\sbs_sample_exposure.csv</w:t>
            </w:r>
          </w:p>
        </w:tc>
        <w:tc>
          <w:tcPr>
            <w:tcW w:w="1040" w:type="dxa"/>
            <w:hideMark/>
          </w:tcPr>
          <w:p w14:paraId="3E3AC19E"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csv</w:t>
            </w:r>
          </w:p>
        </w:tc>
        <w:tc>
          <w:tcPr>
            <w:tcW w:w="6220" w:type="dxa"/>
            <w:hideMark/>
          </w:tcPr>
          <w:p w14:paraId="6F22A4D6" w14:textId="77777777" w:rsidR="000D1708" w:rsidRPr="000C31F4" w:rsidRDefault="000D1708">
            <w:pPr>
              <w:rPr>
                <w:rFonts w:ascii="Times New Roman" w:hAnsi="Times New Roman" w:cs="Times New Roman"/>
                <w:sz w:val="24"/>
                <w:szCs w:val="24"/>
              </w:rPr>
            </w:pPr>
            <w:r w:rsidRPr="000C31F4">
              <w:rPr>
                <w:rFonts w:ascii="Times New Roman" w:hAnsi="Times New Roman" w:cs="Times New Roman"/>
                <w:sz w:val="24"/>
                <w:szCs w:val="24"/>
              </w:rPr>
              <w:t>data used to create heatmap and pie chart.</w:t>
            </w:r>
          </w:p>
        </w:tc>
      </w:tr>
    </w:tbl>
    <w:p w14:paraId="25268525" w14:textId="76508DFE" w:rsidR="000D1708" w:rsidRPr="000C31F4" w:rsidRDefault="000D1708" w:rsidP="000D1708">
      <w:pPr>
        <w:rPr>
          <w:rFonts w:ascii="Times New Roman" w:hAnsi="Times New Roman" w:cs="Times New Roman"/>
          <w:sz w:val="24"/>
          <w:szCs w:val="24"/>
        </w:rPr>
      </w:pPr>
    </w:p>
    <w:p w14:paraId="3F6CAA41" w14:textId="16D954EB" w:rsidR="000D6F48" w:rsidRPr="00647FD4" w:rsidRDefault="00F93BCC" w:rsidP="00F93BCC">
      <w:pPr>
        <w:rPr>
          <w:rFonts w:ascii="Times New Roman" w:hAnsi="Times New Roman" w:cs="Times New Roman"/>
        </w:rPr>
      </w:pPr>
      <w:r w:rsidRPr="000C31F4">
        <w:rPr>
          <w:rFonts w:ascii="Times New Roman" w:hAnsi="Times New Roman" w:cs="Times New Roman"/>
          <w:sz w:val="24"/>
          <w:szCs w:val="24"/>
        </w:rPr>
        <w:t>Figure 1</w:t>
      </w:r>
      <w:r w:rsidR="00A03501">
        <w:rPr>
          <w:rFonts w:ascii="Times New Roman" w:hAnsi="Times New Roman" w:cs="Times New Roman"/>
          <w:noProof/>
        </w:rPr>
        <w:drawing>
          <wp:inline distT="0" distB="0" distL="0" distR="0" wp14:anchorId="2A9B7BE3" wp14:editId="13C57F37">
            <wp:extent cx="5943600" cy="3343275"/>
            <wp:effectExtent l="0" t="0" r="0"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4252702" w14:textId="3E598B75" w:rsidR="00F93BCC" w:rsidRPr="000C31F4" w:rsidRDefault="00F93BCC" w:rsidP="00F93BCC">
      <w:pPr>
        <w:ind w:left="360"/>
        <w:rPr>
          <w:rFonts w:ascii="Times New Roman" w:hAnsi="Times New Roman" w:cs="Times New Roman"/>
        </w:rPr>
      </w:pPr>
      <w:r w:rsidRPr="000C31F4">
        <w:rPr>
          <w:rFonts w:ascii="Times New Roman" w:hAnsi="Times New Roman" w:cs="Times New Roman"/>
        </w:rPr>
        <w:t>A) Workflow for mutational signature analysis. Our tool MetaMutationalSigs is at the final level of analysis. B) Heatmap of Euclidean distance between the predicted exposures of COSMIC legacy signatures by different tools for a sample. C) Heatmap of Euclidean distance between the predicted exposures of COSMIC SBS signatures by different tools for a sample.  D) RMSE of the reconstruction error using COSMIC legacy signatures for each tool, lower is better. E) RMSE of the reconstruction error using COSMIC SBS signatures for each tool, lower is better. F) Heatmap of COSMIC legacy signature exposures, one row per sample. G) Heatmap of COSMIC SBS signature exposures, one row per sample.</w:t>
      </w:r>
    </w:p>
    <w:p w14:paraId="0B6447FB" w14:textId="77777777" w:rsidR="00F93BCC" w:rsidRPr="000C31F4" w:rsidRDefault="00F93BCC" w:rsidP="000D1708">
      <w:pPr>
        <w:rPr>
          <w:rFonts w:ascii="Times New Roman" w:hAnsi="Times New Roman" w:cs="Times New Roman"/>
          <w:sz w:val="24"/>
          <w:szCs w:val="24"/>
        </w:rPr>
      </w:pPr>
    </w:p>
    <w:p w14:paraId="7BA0D618" w14:textId="77777777" w:rsidR="000D1708" w:rsidRPr="000C31F4" w:rsidRDefault="000D1708" w:rsidP="000D1708">
      <w:pPr>
        <w:rPr>
          <w:rFonts w:ascii="Times New Roman" w:hAnsi="Times New Roman" w:cs="Times New Roman"/>
          <w:b/>
          <w:bCs/>
          <w:sz w:val="24"/>
          <w:szCs w:val="24"/>
        </w:rPr>
      </w:pPr>
      <w:r w:rsidRPr="000C31F4">
        <w:rPr>
          <w:rFonts w:ascii="Times New Roman" w:hAnsi="Times New Roman" w:cs="Times New Roman"/>
          <w:b/>
          <w:bCs/>
          <w:sz w:val="24"/>
          <w:szCs w:val="24"/>
        </w:rPr>
        <w:t xml:space="preserve">Discussion: </w:t>
      </w:r>
    </w:p>
    <w:p w14:paraId="76D656ED" w14:textId="3AF82805" w:rsidR="000A048C" w:rsidRPr="000C31F4" w:rsidRDefault="00E50C82" w:rsidP="00E50C82">
      <w:pPr>
        <w:rPr>
          <w:rFonts w:ascii="Times New Roman" w:hAnsi="Times New Roman" w:cs="Times New Roman"/>
          <w:vertAlign w:val="subscript"/>
        </w:rPr>
      </w:pPr>
      <w:r w:rsidRPr="000C31F4">
        <w:rPr>
          <w:rFonts w:ascii="Times New Roman" w:hAnsi="Times New Roman" w:cs="Times New Roman"/>
        </w:rPr>
        <w:t xml:space="preserve">The massive increase in the number of software packages has made managing dependencies quite burdensome, coupled with incompatible data formats for signature matrices can make mutational signature analysis difficult and hard to reproduce. Our package provides an easy way of performing these </w:t>
      </w:r>
      <w:r w:rsidRPr="000C31F4">
        <w:rPr>
          <w:rFonts w:ascii="Times New Roman" w:hAnsi="Times New Roman" w:cs="Times New Roman"/>
        </w:rPr>
        <w:lastRenderedPageBreak/>
        <w:t>setup related tasks so one can focus more on the analysis</w:t>
      </w:r>
      <w:r w:rsidR="00CA3F34" w:rsidRPr="000C31F4">
        <w:rPr>
          <w:rFonts w:ascii="Times New Roman" w:hAnsi="Times New Roman" w:cs="Times New Roman"/>
        </w:rPr>
        <w:t xml:space="preserve">. </w:t>
      </w:r>
      <w:r w:rsidR="00DA3934" w:rsidRPr="000C31F4">
        <w:rPr>
          <w:rFonts w:ascii="Times New Roman" w:hAnsi="Times New Roman" w:cs="Times New Roman"/>
        </w:rPr>
        <w:t xml:space="preserve">Investigators should keep in mind that </w:t>
      </w:r>
      <w:r w:rsidR="00C76424" w:rsidRPr="000C31F4">
        <w:rPr>
          <w:rFonts w:ascii="Times New Roman" w:hAnsi="Times New Roman" w:cs="Times New Roman"/>
        </w:rPr>
        <w:t xml:space="preserve">refitting approaches </w:t>
      </w:r>
      <w:r w:rsidR="00C72FA3" w:rsidRPr="000C31F4">
        <w:rPr>
          <w:rFonts w:ascii="Times New Roman" w:hAnsi="Times New Roman" w:cs="Times New Roman"/>
        </w:rPr>
        <w:t>need a priori knowledge about the samples for effective interpretation</w:t>
      </w:r>
      <w:r w:rsidR="005C0748" w:rsidRPr="000C31F4">
        <w:rPr>
          <w:rFonts w:ascii="Times New Roman" w:hAnsi="Times New Roman" w:cs="Times New Roman"/>
        </w:rPr>
        <w:t xml:space="preserve"> [</w:t>
      </w:r>
      <w:r w:rsidR="00B371D2" w:rsidRPr="000C31F4">
        <w:rPr>
          <w:rFonts w:ascii="Times New Roman" w:hAnsi="Times New Roman" w:cs="Times New Roman"/>
        </w:rPr>
        <w:t xml:space="preserve">13] and the results should not be used </w:t>
      </w:r>
      <w:r w:rsidR="00114125" w:rsidRPr="000C31F4">
        <w:rPr>
          <w:rFonts w:ascii="Times New Roman" w:hAnsi="Times New Roman" w:cs="Times New Roman"/>
        </w:rPr>
        <w:t xml:space="preserve">as is without a sanity check. </w:t>
      </w:r>
    </w:p>
    <w:p w14:paraId="4A8D797B" w14:textId="21F86DDC" w:rsidR="00F93BCC" w:rsidRPr="000C31F4" w:rsidRDefault="00E50C82" w:rsidP="00E50C82">
      <w:pPr>
        <w:rPr>
          <w:rFonts w:ascii="Times New Roman" w:hAnsi="Times New Roman" w:cs="Times New Roman"/>
        </w:rPr>
      </w:pPr>
      <w:r w:rsidRPr="000C31F4">
        <w:rPr>
          <w:rFonts w:ascii="Times New Roman" w:hAnsi="Times New Roman" w:cs="Times New Roman"/>
        </w:rPr>
        <w:t>Future work for this project would focus on expanding the tool to work with more packages and keep the reference signatures updated as new versions are released. Due to the open-source nature of the project, we also welcome additional feature requests using the project link on GitHub </w:t>
      </w:r>
      <w:hyperlink r:id="rId11" w:tgtFrame="_blank" w:history="1">
        <w:r w:rsidRPr="000C31F4">
          <w:rPr>
            <w:rStyle w:val="Hyperlink"/>
            <w:rFonts w:ascii="Times New Roman" w:hAnsi="Times New Roman" w:cs="Times New Roman"/>
            <w:color w:val="4A6EE0"/>
          </w:rPr>
          <w:t>https://github.com/PalashPandey/MetaMutationalSigs</w:t>
        </w:r>
      </w:hyperlink>
      <w:r w:rsidRPr="000C31F4">
        <w:rPr>
          <w:rFonts w:ascii="Times New Roman" w:hAnsi="Times New Roman" w:cs="Times New Roman"/>
        </w:rPr>
        <w:t> </w:t>
      </w:r>
    </w:p>
    <w:p w14:paraId="7E6D0E39" w14:textId="6D904E32" w:rsidR="003C224A" w:rsidRPr="000C31F4" w:rsidRDefault="003C224A" w:rsidP="00E50C82">
      <w:pPr>
        <w:rPr>
          <w:rFonts w:ascii="Times New Roman" w:hAnsi="Times New Roman" w:cs="Times New Roman"/>
        </w:rPr>
      </w:pPr>
    </w:p>
    <w:p w14:paraId="5A7EE84A" w14:textId="77777777" w:rsidR="00D9695F" w:rsidRDefault="00D9695F" w:rsidP="00E50C82">
      <w:pPr>
        <w:rPr>
          <w:rFonts w:ascii="Times New Roman" w:hAnsi="Times New Roman" w:cs="Times New Roman"/>
          <w:b/>
          <w:bCs/>
          <w:sz w:val="28"/>
          <w:szCs w:val="28"/>
        </w:rPr>
      </w:pPr>
    </w:p>
    <w:p w14:paraId="5414D185" w14:textId="001FAEBB" w:rsidR="003C224A" w:rsidRPr="000C31F4" w:rsidRDefault="003C224A" w:rsidP="00E50C82">
      <w:pPr>
        <w:rPr>
          <w:rFonts w:ascii="Times New Roman" w:hAnsi="Times New Roman" w:cs="Times New Roman"/>
          <w:b/>
          <w:bCs/>
          <w:sz w:val="28"/>
          <w:szCs w:val="28"/>
        </w:rPr>
      </w:pPr>
      <w:r w:rsidRPr="000C31F4">
        <w:rPr>
          <w:rFonts w:ascii="Times New Roman" w:hAnsi="Times New Roman" w:cs="Times New Roman"/>
          <w:b/>
          <w:bCs/>
          <w:sz w:val="28"/>
          <w:szCs w:val="28"/>
        </w:rPr>
        <w:t xml:space="preserve">References: </w:t>
      </w:r>
    </w:p>
    <w:p w14:paraId="777593F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 </w:t>
      </w:r>
      <w:proofErr w:type="spellStart"/>
      <w:r w:rsidRPr="000C31F4">
        <w:rPr>
          <w:rFonts w:ascii="Times New Roman" w:hAnsi="Times New Roman" w:cs="Times New Roman"/>
        </w:rPr>
        <w:t>Alexandrov</w:t>
      </w:r>
      <w:proofErr w:type="spellEnd"/>
      <w:r w:rsidRPr="000C31F4">
        <w:rPr>
          <w:rFonts w:ascii="Times New Roman" w:hAnsi="Times New Roman" w:cs="Times New Roman"/>
        </w:rPr>
        <w:t xml:space="preserve"> LB, Nik-Zainal S, Wedge DC, Campbell PJ, Stratton MR. Deciphering Signatures of Mutational Processes Operative in Human Cancer. Cell Reports. 2013;3: 246–259. pmid:23318258</w:t>
      </w:r>
    </w:p>
    <w:p w14:paraId="74BA8EF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2] Forbes SA, </w:t>
      </w:r>
      <w:proofErr w:type="spellStart"/>
      <w:r w:rsidRPr="000C31F4">
        <w:rPr>
          <w:rFonts w:ascii="Times New Roman" w:hAnsi="Times New Roman" w:cs="Times New Roman"/>
        </w:rPr>
        <w:t>Beare</w:t>
      </w:r>
      <w:proofErr w:type="spellEnd"/>
      <w:r w:rsidRPr="000C31F4">
        <w:rPr>
          <w:rFonts w:ascii="Times New Roman" w:hAnsi="Times New Roman" w:cs="Times New Roman"/>
        </w:rPr>
        <w:t xml:space="preserve"> D, </w:t>
      </w:r>
      <w:proofErr w:type="spellStart"/>
      <w:r w:rsidRPr="000C31F4">
        <w:rPr>
          <w:rFonts w:ascii="Times New Roman" w:hAnsi="Times New Roman" w:cs="Times New Roman"/>
        </w:rPr>
        <w:t>Boutselakis</w:t>
      </w:r>
      <w:proofErr w:type="spellEnd"/>
      <w:r w:rsidRPr="000C31F4">
        <w:rPr>
          <w:rFonts w:ascii="Times New Roman" w:hAnsi="Times New Roman" w:cs="Times New Roman"/>
        </w:rPr>
        <w:t xml:space="preserve"> H, Bamford S, </w:t>
      </w:r>
      <w:proofErr w:type="spellStart"/>
      <w:r w:rsidRPr="000C31F4">
        <w:rPr>
          <w:rFonts w:ascii="Times New Roman" w:hAnsi="Times New Roman" w:cs="Times New Roman"/>
        </w:rPr>
        <w:t>Bindal</w:t>
      </w:r>
      <w:proofErr w:type="spellEnd"/>
      <w:r w:rsidRPr="000C31F4">
        <w:rPr>
          <w:rFonts w:ascii="Times New Roman" w:hAnsi="Times New Roman" w:cs="Times New Roman"/>
        </w:rPr>
        <w:t xml:space="preserve"> N, Tate J, et al. COSMIC: somatic cancer genetics at high-resolution. Nucleic Acids Research. 2017;45: D777–D783. pmid:27899578</w:t>
      </w:r>
    </w:p>
    <w:p w14:paraId="340BC64B" w14:textId="3852E022"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3] </w:t>
      </w:r>
      <w:r w:rsidR="00BC36DC" w:rsidRPr="00BC36DC">
        <w:rPr>
          <w:rFonts w:ascii="Times New Roman" w:hAnsi="Times New Roman" w:cs="Times New Roman"/>
        </w:rPr>
        <w:t>Cancer Genome Atlas Research Network et al. “The Cancer Genome Atlas Pan-Cancer analysis project.” Nature genetics vol. 45,10 (2013): 1113-20. doi:10.1038/ng.2764</w:t>
      </w:r>
    </w:p>
    <w:p w14:paraId="19C79C41" w14:textId="77777777" w:rsidR="004F56A4" w:rsidRDefault="00856960" w:rsidP="00856960">
      <w:r w:rsidRPr="000C31F4">
        <w:rPr>
          <w:rFonts w:ascii="Times New Roman" w:hAnsi="Times New Roman" w:cs="Times New Roman"/>
        </w:rPr>
        <w:t xml:space="preserve">4] </w:t>
      </w:r>
      <w:r w:rsidR="004F56A4" w:rsidRPr="004F56A4">
        <w:t>The ICGC/TCGA Pan-Cancer Analysis of Whole Genomes Consortium., Campbell, P.J., Getz, G. et al. Pan-cancer analysis of whole genomes. Nature 578, 82–93 (2020)</w:t>
      </w:r>
    </w:p>
    <w:p w14:paraId="4ABE9BAB" w14:textId="41454728"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5] </w:t>
      </w:r>
      <w:proofErr w:type="spellStart"/>
      <w:r w:rsidRPr="000C31F4">
        <w:rPr>
          <w:rFonts w:ascii="Times New Roman" w:hAnsi="Times New Roman" w:cs="Times New Roman"/>
        </w:rPr>
        <w:t>Alexandrov</w:t>
      </w:r>
      <w:proofErr w:type="spellEnd"/>
      <w:r w:rsidRPr="000C31F4">
        <w:rPr>
          <w:rFonts w:ascii="Times New Roman" w:hAnsi="Times New Roman" w:cs="Times New Roman"/>
        </w:rPr>
        <w:t xml:space="preserve"> LB, Kim J, </w:t>
      </w:r>
      <w:proofErr w:type="spellStart"/>
      <w:r w:rsidRPr="000C31F4">
        <w:rPr>
          <w:rFonts w:ascii="Times New Roman" w:hAnsi="Times New Roman" w:cs="Times New Roman"/>
        </w:rPr>
        <w:t>Haradhvala</w:t>
      </w:r>
      <w:proofErr w:type="spellEnd"/>
      <w:r w:rsidRPr="000C31F4">
        <w:rPr>
          <w:rFonts w:ascii="Times New Roman" w:hAnsi="Times New Roman" w:cs="Times New Roman"/>
        </w:rPr>
        <w:t xml:space="preserve"> NJ, Huang MN, Ng AW, Boot A, et al. The Repertoire of Mutational Signatures in Human Cancer. </w:t>
      </w:r>
      <w:proofErr w:type="spellStart"/>
      <w:r w:rsidRPr="000C31F4">
        <w:rPr>
          <w:rFonts w:ascii="Times New Roman" w:hAnsi="Times New Roman" w:cs="Times New Roman"/>
        </w:rPr>
        <w:t>bioRxiv</w:t>
      </w:r>
      <w:proofErr w:type="spellEnd"/>
      <w:r w:rsidRPr="000C31F4">
        <w:rPr>
          <w:rFonts w:ascii="Times New Roman" w:hAnsi="Times New Roman" w:cs="Times New Roman"/>
        </w:rPr>
        <w:t>. 2018; 322859</w:t>
      </w:r>
    </w:p>
    <w:p w14:paraId="0D66D733"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6] </w:t>
      </w:r>
      <w:proofErr w:type="spellStart"/>
      <w:r w:rsidRPr="000C31F4">
        <w:rPr>
          <w:rFonts w:ascii="Times New Roman" w:hAnsi="Times New Roman" w:cs="Times New Roman"/>
        </w:rPr>
        <w:t>Omichessan</w:t>
      </w:r>
      <w:proofErr w:type="spellEnd"/>
      <w:r w:rsidRPr="000C31F4">
        <w:rPr>
          <w:rFonts w:ascii="Times New Roman" w:hAnsi="Times New Roman" w:cs="Times New Roman"/>
        </w:rPr>
        <w:t xml:space="preserve"> H, </w:t>
      </w:r>
      <w:proofErr w:type="spellStart"/>
      <w:r w:rsidRPr="000C31F4">
        <w:rPr>
          <w:rFonts w:ascii="Times New Roman" w:hAnsi="Times New Roman" w:cs="Times New Roman"/>
        </w:rPr>
        <w:t>Severi</w:t>
      </w:r>
      <w:proofErr w:type="spellEnd"/>
      <w:r w:rsidRPr="000C31F4">
        <w:rPr>
          <w:rFonts w:ascii="Times New Roman" w:hAnsi="Times New Roman" w:cs="Times New Roman"/>
        </w:rPr>
        <w:t xml:space="preserve"> G, </w:t>
      </w:r>
      <w:proofErr w:type="spellStart"/>
      <w:r w:rsidRPr="000C31F4">
        <w:rPr>
          <w:rFonts w:ascii="Times New Roman" w:hAnsi="Times New Roman" w:cs="Times New Roman"/>
        </w:rPr>
        <w:t>Perduca</w:t>
      </w:r>
      <w:proofErr w:type="spellEnd"/>
      <w:r w:rsidRPr="000C31F4">
        <w:rPr>
          <w:rFonts w:ascii="Times New Roman" w:hAnsi="Times New Roman" w:cs="Times New Roman"/>
        </w:rPr>
        <w:t xml:space="preserve"> V (2019) Computational tools to detect signatures of mutational processes in DNA from </w:t>
      </w:r>
      <w:proofErr w:type="spellStart"/>
      <w:r w:rsidRPr="000C31F4">
        <w:rPr>
          <w:rFonts w:ascii="Times New Roman" w:hAnsi="Times New Roman" w:cs="Times New Roman"/>
        </w:rPr>
        <w:t>tumours</w:t>
      </w:r>
      <w:proofErr w:type="spellEnd"/>
      <w:r w:rsidRPr="000C31F4">
        <w:rPr>
          <w:rFonts w:ascii="Times New Roman" w:hAnsi="Times New Roman" w:cs="Times New Roman"/>
        </w:rPr>
        <w:t>: A review and empirical comparison of performance. PLOS ONE 14(9): e0221235</w:t>
      </w:r>
    </w:p>
    <w:p w14:paraId="3D5A7E78"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7] Rosenthal R, </w:t>
      </w:r>
      <w:proofErr w:type="spellStart"/>
      <w:r w:rsidRPr="000C31F4">
        <w:rPr>
          <w:rFonts w:ascii="Times New Roman" w:hAnsi="Times New Roman" w:cs="Times New Roman"/>
        </w:rPr>
        <w:t>McGranahan</w:t>
      </w:r>
      <w:proofErr w:type="spellEnd"/>
      <w:r w:rsidRPr="000C31F4">
        <w:rPr>
          <w:rFonts w:ascii="Times New Roman" w:hAnsi="Times New Roman" w:cs="Times New Roman"/>
        </w:rPr>
        <w:t xml:space="preserve"> N, Herrero J, Taylor BS, Swanton C. </w:t>
      </w:r>
      <w:proofErr w:type="spellStart"/>
      <w:r w:rsidRPr="000C31F4">
        <w:rPr>
          <w:rFonts w:ascii="Times New Roman" w:hAnsi="Times New Roman" w:cs="Times New Roman"/>
        </w:rPr>
        <w:t>deconstructSigs</w:t>
      </w:r>
      <w:proofErr w:type="spellEnd"/>
      <w:r w:rsidRPr="000C31F4">
        <w:rPr>
          <w:rFonts w:ascii="Times New Roman" w:hAnsi="Times New Roman" w:cs="Times New Roman"/>
        </w:rPr>
        <w:t>: delineating mutational processes in single tumors distinguishes DNA repair deficiencies and patterns of carcinoma evolution. Genome Biology. 2016;17. pmid:26899170</w:t>
      </w:r>
    </w:p>
    <w:p w14:paraId="53B28B3F"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8] </w:t>
      </w:r>
      <w:proofErr w:type="spellStart"/>
      <w:r w:rsidRPr="000C31F4">
        <w:rPr>
          <w:rFonts w:ascii="Times New Roman" w:hAnsi="Times New Roman" w:cs="Times New Roman"/>
        </w:rPr>
        <w:t>Blokzijl</w:t>
      </w:r>
      <w:proofErr w:type="spellEnd"/>
      <w:r w:rsidRPr="000C31F4">
        <w:rPr>
          <w:rFonts w:ascii="Times New Roman" w:hAnsi="Times New Roman" w:cs="Times New Roman"/>
        </w:rPr>
        <w:t xml:space="preserve"> F, Janssen R, van </w:t>
      </w:r>
      <w:proofErr w:type="spellStart"/>
      <w:r w:rsidRPr="000C31F4">
        <w:rPr>
          <w:rFonts w:ascii="Times New Roman" w:hAnsi="Times New Roman" w:cs="Times New Roman"/>
        </w:rPr>
        <w:t>Boxtel</w:t>
      </w:r>
      <w:proofErr w:type="spellEnd"/>
      <w:r w:rsidRPr="000C31F4">
        <w:rPr>
          <w:rFonts w:ascii="Times New Roman" w:hAnsi="Times New Roman" w:cs="Times New Roman"/>
        </w:rPr>
        <w:t xml:space="preserve"> R, </w:t>
      </w:r>
      <w:proofErr w:type="spellStart"/>
      <w:r w:rsidRPr="000C31F4">
        <w:rPr>
          <w:rFonts w:ascii="Times New Roman" w:hAnsi="Times New Roman" w:cs="Times New Roman"/>
        </w:rPr>
        <w:t>Cuppen</w:t>
      </w:r>
      <w:proofErr w:type="spellEnd"/>
      <w:r w:rsidRPr="000C31F4">
        <w:rPr>
          <w:rFonts w:ascii="Times New Roman" w:hAnsi="Times New Roman" w:cs="Times New Roman"/>
        </w:rPr>
        <w:t xml:space="preserve"> E. </w:t>
      </w:r>
      <w:proofErr w:type="spellStart"/>
      <w:r w:rsidRPr="000C31F4">
        <w:rPr>
          <w:rFonts w:ascii="Times New Roman" w:hAnsi="Times New Roman" w:cs="Times New Roman"/>
        </w:rPr>
        <w:t>MutationalPatterns</w:t>
      </w:r>
      <w:proofErr w:type="spellEnd"/>
      <w:r w:rsidRPr="000C31F4">
        <w:rPr>
          <w:rFonts w:ascii="Times New Roman" w:hAnsi="Times New Roman" w:cs="Times New Roman"/>
        </w:rPr>
        <w:t>: comprehensive genome-wide analysis of mutational processes. Genome Medicine. 2018;10. pmid:29695279</w:t>
      </w:r>
    </w:p>
    <w:p w14:paraId="0394DEEF"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9] Gori K, Baez-Ortega A. </w:t>
      </w:r>
      <w:proofErr w:type="spellStart"/>
      <w:r w:rsidRPr="000C31F4">
        <w:rPr>
          <w:rFonts w:ascii="Times New Roman" w:hAnsi="Times New Roman" w:cs="Times New Roman"/>
        </w:rPr>
        <w:t>sigfit</w:t>
      </w:r>
      <w:proofErr w:type="spellEnd"/>
      <w:r w:rsidRPr="000C31F4">
        <w:rPr>
          <w:rFonts w:ascii="Times New Roman" w:hAnsi="Times New Roman" w:cs="Times New Roman"/>
        </w:rPr>
        <w:t xml:space="preserve">: flexible Bayesian inference of mutational signatures. </w:t>
      </w:r>
      <w:proofErr w:type="spellStart"/>
      <w:r w:rsidRPr="000C31F4">
        <w:rPr>
          <w:rFonts w:ascii="Times New Roman" w:hAnsi="Times New Roman" w:cs="Times New Roman"/>
        </w:rPr>
        <w:t>bioRxiv</w:t>
      </w:r>
      <w:proofErr w:type="spellEnd"/>
      <w:r w:rsidRPr="000C31F4">
        <w:rPr>
          <w:rFonts w:ascii="Times New Roman" w:hAnsi="Times New Roman" w:cs="Times New Roman"/>
        </w:rPr>
        <w:t>. 2018</w:t>
      </w:r>
    </w:p>
    <w:p w14:paraId="013931A6"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10] Wang, </w:t>
      </w:r>
      <w:proofErr w:type="spellStart"/>
      <w:r w:rsidRPr="000C31F4">
        <w:rPr>
          <w:rFonts w:ascii="Times New Roman" w:hAnsi="Times New Roman" w:cs="Times New Roman"/>
        </w:rPr>
        <w:t>Shixiang</w:t>
      </w:r>
      <w:proofErr w:type="spellEnd"/>
      <w:r w:rsidRPr="000C31F4">
        <w:rPr>
          <w:rFonts w:ascii="Times New Roman" w:hAnsi="Times New Roman" w:cs="Times New Roman"/>
        </w:rPr>
        <w:t xml:space="preserve">, et al. “Copy number signature analyses in prostate cancer reveal distinct etiologies and clinical outcomes” </w:t>
      </w:r>
      <w:proofErr w:type="spellStart"/>
      <w:r w:rsidRPr="000C31F4">
        <w:rPr>
          <w:rFonts w:ascii="Times New Roman" w:hAnsi="Times New Roman" w:cs="Times New Roman"/>
        </w:rPr>
        <w:t>medRxiv</w:t>
      </w:r>
      <w:proofErr w:type="spellEnd"/>
      <w:r w:rsidRPr="000C31F4">
        <w:rPr>
          <w:rFonts w:ascii="Times New Roman" w:hAnsi="Times New Roman" w:cs="Times New Roman"/>
        </w:rPr>
        <w:t xml:space="preserve"> (2020) </w:t>
      </w:r>
    </w:p>
    <w:p w14:paraId="0A3250F9"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11] </w:t>
      </w:r>
      <w:proofErr w:type="spellStart"/>
      <w:r w:rsidRPr="000C31F4">
        <w:rPr>
          <w:rFonts w:ascii="Times New Roman" w:hAnsi="Times New Roman" w:cs="Times New Roman"/>
        </w:rPr>
        <w:t>Mayakonda</w:t>
      </w:r>
      <w:proofErr w:type="spellEnd"/>
      <w:r w:rsidRPr="000C31F4">
        <w:rPr>
          <w:rFonts w:ascii="Times New Roman" w:hAnsi="Times New Roman" w:cs="Times New Roman"/>
        </w:rPr>
        <w:t>, Anand, et al. “</w:t>
      </w:r>
      <w:proofErr w:type="spellStart"/>
      <w:r w:rsidRPr="000C31F4">
        <w:rPr>
          <w:rFonts w:ascii="Times New Roman" w:hAnsi="Times New Roman" w:cs="Times New Roman"/>
        </w:rPr>
        <w:t>Maftools</w:t>
      </w:r>
      <w:proofErr w:type="spellEnd"/>
      <w:r w:rsidRPr="000C31F4">
        <w:rPr>
          <w:rFonts w:ascii="Times New Roman" w:hAnsi="Times New Roman" w:cs="Times New Roman"/>
        </w:rPr>
        <w:t>: efficient and comprehensive analysis of somatic variants in cancer.” Genome research 28.11 (2018): 1747-1756</w:t>
      </w:r>
    </w:p>
    <w:p w14:paraId="4759259E"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t xml:space="preserve">12] Huang X, </w:t>
      </w:r>
      <w:proofErr w:type="spellStart"/>
      <w:r w:rsidRPr="000C31F4">
        <w:rPr>
          <w:rFonts w:ascii="Times New Roman" w:hAnsi="Times New Roman" w:cs="Times New Roman"/>
        </w:rPr>
        <w:t>Wojtowicz</w:t>
      </w:r>
      <w:proofErr w:type="spellEnd"/>
      <w:r w:rsidRPr="000C31F4">
        <w:rPr>
          <w:rFonts w:ascii="Times New Roman" w:hAnsi="Times New Roman" w:cs="Times New Roman"/>
        </w:rPr>
        <w:t xml:space="preserve"> D, </w:t>
      </w:r>
      <w:proofErr w:type="spellStart"/>
      <w:r w:rsidRPr="000C31F4">
        <w:rPr>
          <w:rFonts w:ascii="Times New Roman" w:hAnsi="Times New Roman" w:cs="Times New Roman"/>
        </w:rPr>
        <w:t>Przytycka</w:t>
      </w:r>
      <w:proofErr w:type="spellEnd"/>
      <w:r w:rsidRPr="000C31F4">
        <w:rPr>
          <w:rFonts w:ascii="Times New Roman" w:hAnsi="Times New Roman" w:cs="Times New Roman"/>
        </w:rPr>
        <w:t xml:space="preserve"> TM. Detecting presence of mutational signatures in cancer with confidence. Bioinformatics. 2018;34: 330–337</w:t>
      </w:r>
    </w:p>
    <w:p w14:paraId="4204F67A" w14:textId="77777777" w:rsidR="00856960" w:rsidRPr="000C31F4" w:rsidRDefault="00856960" w:rsidP="00856960">
      <w:pPr>
        <w:rPr>
          <w:rFonts w:ascii="Times New Roman" w:hAnsi="Times New Roman" w:cs="Times New Roman"/>
        </w:rPr>
      </w:pPr>
      <w:r w:rsidRPr="000C31F4">
        <w:rPr>
          <w:rFonts w:ascii="Times New Roman" w:hAnsi="Times New Roman" w:cs="Times New Roman"/>
        </w:rPr>
        <w:lastRenderedPageBreak/>
        <w:t xml:space="preserve">13] Maura, F., </w:t>
      </w:r>
      <w:proofErr w:type="spellStart"/>
      <w:r w:rsidRPr="000C31F4">
        <w:rPr>
          <w:rFonts w:ascii="Times New Roman" w:hAnsi="Times New Roman" w:cs="Times New Roman"/>
        </w:rPr>
        <w:t>Degasperi</w:t>
      </w:r>
      <w:proofErr w:type="spellEnd"/>
      <w:r w:rsidRPr="000C31F4">
        <w:rPr>
          <w:rFonts w:ascii="Times New Roman" w:hAnsi="Times New Roman" w:cs="Times New Roman"/>
        </w:rPr>
        <w:t xml:space="preserve">, A., </w:t>
      </w:r>
      <w:proofErr w:type="spellStart"/>
      <w:r w:rsidRPr="000C31F4">
        <w:rPr>
          <w:rFonts w:ascii="Times New Roman" w:hAnsi="Times New Roman" w:cs="Times New Roman"/>
        </w:rPr>
        <w:t>Nadeu</w:t>
      </w:r>
      <w:proofErr w:type="spellEnd"/>
      <w:r w:rsidRPr="000C31F4">
        <w:rPr>
          <w:rFonts w:ascii="Times New Roman" w:hAnsi="Times New Roman" w:cs="Times New Roman"/>
        </w:rPr>
        <w:t xml:space="preserve">, F. </w:t>
      </w:r>
      <w:r w:rsidRPr="000C31F4">
        <w:rPr>
          <w:rFonts w:ascii="Times New Roman" w:hAnsi="Times New Roman" w:cs="Times New Roman"/>
          <w:i/>
          <w:iCs/>
        </w:rPr>
        <w:t>et al.</w:t>
      </w:r>
      <w:r w:rsidRPr="000C31F4">
        <w:rPr>
          <w:rFonts w:ascii="Times New Roman" w:hAnsi="Times New Roman" w:cs="Times New Roman"/>
        </w:rPr>
        <w:t xml:space="preserve"> A practical guide for mutational signature analysis in hematological malignancies. </w:t>
      </w:r>
      <w:r w:rsidRPr="000C31F4">
        <w:rPr>
          <w:rFonts w:ascii="Times New Roman" w:hAnsi="Times New Roman" w:cs="Times New Roman"/>
          <w:i/>
          <w:iCs/>
        </w:rPr>
        <w:t xml:space="preserve">Nat </w:t>
      </w:r>
      <w:proofErr w:type="spellStart"/>
      <w:r w:rsidRPr="000C31F4">
        <w:rPr>
          <w:rFonts w:ascii="Times New Roman" w:hAnsi="Times New Roman" w:cs="Times New Roman"/>
          <w:i/>
          <w:iCs/>
        </w:rPr>
        <w:t>Commun</w:t>
      </w:r>
      <w:proofErr w:type="spellEnd"/>
      <w:r w:rsidRPr="000C31F4">
        <w:rPr>
          <w:rFonts w:ascii="Times New Roman" w:hAnsi="Times New Roman" w:cs="Times New Roman"/>
        </w:rPr>
        <w:t xml:space="preserve"> </w:t>
      </w:r>
      <w:r w:rsidRPr="000C31F4">
        <w:rPr>
          <w:rFonts w:ascii="Times New Roman" w:hAnsi="Times New Roman" w:cs="Times New Roman"/>
          <w:b/>
          <w:bCs/>
        </w:rPr>
        <w:t xml:space="preserve">10, </w:t>
      </w:r>
      <w:r w:rsidRPr="000C31F4">
        <w:rPr>
          <w:rFonts w:ascii="Times New Roman" w:hAnsi="Times New Roman" w:cs="Times New Roman"/>
        </w:rPr>
        <w:t>2969 (2019)</w:t>
      </w:r>
    </w:p>
    <w:p w14:paraId="2E35CEB3" w14:textId="6EBCBAE5" w:rsidR="003C224A" w:rsidRPr="000C31F4" w:rsidRDefault="003C224A" w:rsidP="003C224A">
      <w:pPr>
        <w:rPr>
          <w:rFonts w:ascii="Times New Roman" w:hAnsi="Times New Roman" w:cs="Times New Roman"/>
          <w:sz w:val="24"/>
          <w:szCs w:val="24"/>
        </w:rPr>
      </w:pPr>
    </w:p>
    <w:sectPr w:rsidR="003C224A" w:rsidRPr="000C31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anjeevani Arora" w:date="2021-02-17T15:26:00Z" w:initials="SA">
    <w:p w14:paraId="542BBD24" w14:textId="0A0492A0" w:rsidR="00F91976" w:rsidRDefault="00F91976">
      <w:pPr>
        <w:pStyle w:val="CommentText"/>
      </w:pPr>
      <w:r>
        <w:rPr>
          <w:rStyle w:val="CommentReference"/>
        </w:rPr>
        <w:annotationRef/>
      </w:r>
      <w:r>
        <w:t>I wouldn’t say these are an active area of interest, I would start with something on the lines of –</w:t>
      </w:r>
    </w:p>
    <w:p w14:paraId="6DC88A3D" w14:textId="77777777" w:rsidR="00F91976" w:rsidRDefault="00F91976">
      <w:pPr>
        <w:pStyle w:val="CommentText"/>
      </w:pPr>
      <w:bookmarkStart w:id="1" w:name="_Hlk64854883"/>
      <w:r>
        <w:t xml:space="preserve">Cancers acquire several mutations in the form of single nucleotide variants, insertions and deletions, copy number changes and chromosomal aberrations.  These mutations are caused by multiple mutational processes operative in cancer leaving behind specific footprints in the DNA that can by captured by tumor mutation signature analysis. It is becoming increasingly evident that these tumor mutation signatures are not only important for understanding cancer evolution but also may have therapeutic implications, thus this an a very active and important area of research. </w:t>
      </w:r>
    </w:p>
    <w:bookmarkEnd w:id="1"/>
    <w:p w14:paraId="6FEE6576" w14:textId="77777777" w:rsidR="00F91976" w:rsidRDefault="00F91976">
      <w:pPr>
        <w:pStyle w:val="CommentText"/>
      </w:pPr>
    </w:p>
    <w:p w14:paraId="4BFF4BC6" w14:textId="080F4D05" w:rsidR="00F91976" w:rsidRDefault="008D7805">
      <w:pPr>
        <w:pStyle w:val="CommentText"/>
      </w:pPr>
      <w:r>
        <w:t>-</w:t>
      </w:r>
      <w:r w:rsidR="00F91976">
        <w:t>Could have few lines in abstract and then the above para in intro</w:t>
      </w:r>
    </w:p>
    <w:p w14:paraId="66B24E23" w14:textId="77777777" w:rsidR="008D7805" w:rsidRDefault="008D7805">
      <w:pPr>
        <w:pStyle w:val="CommentText"/>
      </w:pPr>
    </w:p>
    <w:p w14:paraId="4AEB64DA" w14:textId="0ABAD225" w:rsidR="008D7805" w:rsidRDefault="008D7805">
      <w:pPr>
        <w:pStyle w:val="CommentText"/>
      </w:pPr>
      <w:r>
        <w:t xml:space="preserve">-Somewhere we should cite some of our own papers too, Check with Gail too. </w:t>
      </w:r>
    </w:p>
    <w:p w14:paraId="3C1C8FE3" w14:textId="77777777" w:rsidR="008D7805" w:rsidRDefault="008D7805">
      <w:pPr>
        <w:pStyle w:val="CommentText"/>
      </w:pPr>
    </w:p>
    <w:p w14:paraId="02F5220D" w14:textId="5856E93C" w:rsidR="008D7805" w:rsidRDefault="008D7805">
      <w:pPr>
        <w:pStyle w:val="CommentText"/>
      </w:pPr>
      <w:r>
        <w:t xml:space="preserve">-Definitely cite this paper for </w:t>
      </w:r>
      <w:r w:rsidRPr="008D7805">
        <w:rPr>
          <w:b/>
          <w:bCs/>
        </w:rPr>
        <w:t>introduction</w:t>
      </w:r>
      <w:r>
        <w:t xml:space="preserve">- </w:t>
      </w:r>
      <w:hyperlink r:id="rId1" w:history="1">
        <w:r w:rsidRPr="00AB42CB">
          <w:rPr>
            <w:rStyle w:val="Hyperlink"/>
          </w:rPr>
          <w:t>https://www.biorxiv.org/content/10.1101/2020.09.10.291567v1</w:t>
        </w:r>
      </w:hyperlink>
    </w:p>
    <w:p w14:paraId="6AAD2080" w14:textId="0D3AB0AB" w:rsidR="008D7805" w:rsidRDefault="007B7AE3">
      <w:pPr>
        <w:pStyle w:val="CommentText"/>
      </w:pPr>
      <w:hyperlink r:id="rId2" w:history="1">
        <w:r w:rsidR="008D7805" w:rsidRPr="00AB42CB">
          <w:rPr>
            <w:rStyle w:val="Hyperlink"/>
          </w:rPr>
          <w:t>https://www.sciencedirect.com/science/article/pii/S009286741731142X?via%3Dihub</w:t>
        </w:r>
      </w:hyperlink>
    </w:p>
    <w:p w14:paraId="1F983A9C" w14:textId="5F51F281" w:rsidR="008D7805" w:rsidRDefault="007B7AE3">
      <w:pPr>
        <w:pStyle w:val="CommentText"/>
      </w:pPr>
      <w:hyperlink r:id="rId3" w:history="1">
        <w:r w:rsidR="008D7805" w:rsidRPr="00AB42CB">
          <w:rPr>
            <w:rStyle w:val="Hyperlink"/>
          </w:rPr>
          <w:t>https://cancerdiscovery.aacrjournals.org/content/early/2020/12/18/2159-8290.CD-20-0790</w:t>
        </w:r>
      </w:hyperlink>
    </w:p>
    <w:p w14:paraId="4A0588E0" w14:textId="77777777" w:rsidR="008D7805" w:rsidRDefault="008D7805">
      <w:pPr>
        <w:pStyle w:val="CommentText"/>
      </w:pPr>
    </w:p>
    <w:p w14:paraId="0DF864AB" w14:textId="77777777" w:rsidR="008D7805" w:rsidRDefault="008D7805">
      <w:pPr>
        <w:pStyle w:val="CommentText"/>
      </w:pPr>
    </w:p>
    <w:p w14:paraId="43133DD7" w14:textId="4FB7B9F3" w:rsidR="008D7805" w:rsidRDefault="008D7805">
      <w:pPr>
        <w:pStyle w:val="CommentText"/>
      </w:pPr>
      <w:r>
        <w:t xml:space="preserve">All the papers by Stratton…2013, 2020, </w:t>
      </w:r>
      <w:proofErr w:type="gramStart"/>
      <w:r>
        <w:t>etc..</w:t>
      </w:r>
      <w:proofErr w:type="gramEnd"/>
    </w:p>
    <w:p w14:paraId="7981F187" w14:textId="732F91B1" w:rsidR="008D7805" w:rsidRDefault="008D7805">
      <w:pPr>
        <w:pStyle w:val="CommentText"/>
      </w:pPr>
    </w:p>
  </w:comment>
  <w:comment w:id="13" w:author="Sanjeevani Arora" w:date="2021-02-17T15:48:00Z" w:initials="SA">
    <w:p w14:paraId="0CA3E094" w14:textId="23BBF2E6" w:rsidR="00F16BBA" w:rsidRDefault="00F16BBA">
      <w:pPr>
        <w:pStyle w:val="CommentText"/>
      </w:pPr>
      <w:r>
        <w:rPr>
          <w:rStyle w:val="CommentReference"/>
        </w:rPr>
        <w:annotationRef/>
      </w:r>
      <w:r>
        <w:t>Prob with word created, sounds like playing god. I prefer developed</w:t>
      </w:r>
    </w:p>
  </w:comment>
  <w:comment w:id="26" w:author="Sanjeevani Arora" w:date="2021-02-17T15:33:00Z" w:initials="SA">
    <w:p w14:paraId="57351A99" w14:textId="4C501A90" w:rsidR="00F91976" w:rsidRDefault="00F91976">
      <w:pPr>
        <w:pStyle w:val="CommentText"/>
      </w:pPr>
      <w:r>
        <w:rPr>
          <w:rStyle w:val="CommentReference"/>
        </w:rPr>
        <w:annotationRef/>
      </w:r>
      <w:r>
        <w:t xml:space="preserve">Edit to classification or category or </w:t>
      </w:r>
      <w:proofErr w:type="gramStart"/>
      <w:r>
        <w:t>classes..</w:t>
      </w:r>
      <w:proofErr w:type="gramEnd"/>
    </w:p>
  </w:comment>
  <w:comment w:id="35" w:author="Sanjeevani Arora" w:date="2021-02-17T15:35:00Z" w:initials="SA">
    <w:p w14:paraId="0F4F7E7A" w14:textId="3FAB7F6D" w:rsidR="00F91976" w:rsidRDefault="00F91976">
      <w:pPr>
        <w:pStyle w:val="CommentText"/>
      </w:pPr>
      <w:r>
        <w:rPr>
          <w:rStyle w:val="CommentReference"/>
        </w:rPr>
        <w:annotationRef/>
      </w:r>
      <w:r>
        <w:t xml:space="preserve">Would change it </w:t>
      </w:r>
      <w:r w:rsidR="007C0711">
        <w:t>to – first developed and applied this to…</w:t>
      </w:r>
    </w:p>
  </w:comment>
  <w:comment w:id="41" w:author="Sanjeevani Arora" w:date="2021-02-17T15:37:00Z" w:initials="SA">
    <w:p w14:paraId="3144561C" w14:textId="60CC1BD5" w:rsidR="007C0711" w:rsidRDefault="007C0711">
      <w:pPr>
        <w:pStyle w:val="CommentText"/>
      </w:pPr>
      <w:r>
        <w:rPr>
          <w:rStyle w:val="CommentReference"/>
        </w:rPr>
        <w:annotationRef/>
      </w:r>
      <w:r>
        <w:t>Multiple…</w:t>
      </w:r>
    </w:p>
  </w:comment>
  <w:comment w:id="53" w:author="Sanjeevani Arora" w:date="2021-02-17T15:39:00Z" w:initials="SA">
    <w:p w14:paraId="03BB7CAD" w14:textId="55D7CB7B" w:rsidR="00D41551" w:rsidRDefault="00D41551">
      <w:pPr>
        <w:pStyle w:val="CommentText"/>
      </w:pPr>
      <w:r>
        <w:rPr>
          <w:rStyle w:val="CommentReference"/>
        </w:rPr>
        <w:annotationRef/>
      </w:r>
      <w:r>
        <w:t>??? what does this mean?</w:t>
      </w:r>
    </w:p>
  </w:comment>
  <w:comment w:id="54" w:author="Pandey,Palash" w:date="2021-02-19T09:18:00Z" w:initials="P">
    <w:p w14:paraId="1E669DD9" w14:textId="77777777" w:rsidR="00CF5E4F" w:rsidRDefault="00CF5E4F">
      <w:pPr>
        <w:pStyle w:val="CommentText"/>
      </w:pPr>
      <w:r>
        <w:rPr>
          <w:rStyle w:val="CommentReference"/>
        </w:rPr>
        <w:annotationRef/>
      </w:r>
      <w:r>
        <w:t>I meant computationally expensive.</w:t>
      </w:r>
    </w:p>
    <w:p w14:paraId="6C93382D" w14:textId="08D2E9F9" w:rsidR="00CF5E4F" w:rsidRDefault="00CF5E4F">
      <w:pPr>
        <w:pStyle w:val="CommentText"/>
      </w:pPr>
    </w:p>
  </w:comment>
  <w:comment w:id="55" w:author="Pandey,Palash" w:date="2021-02-19T09:18:00Z" w:initials="P">
    <w:p w14:paraId="61C23DA2" w14:textId="73C36BB5" w:rsidR="00CF5E4F" w:rsidRDefault="00CF5E4F">
      <w:pPr>
        <w:pStyle w:val="CommentText"/>
      </w:pPr>
      <w:r>
        <w:rPr>
          <w:rStyle w:val="CommentReference"/>
        </w:rPr>
        <w:annotationRef/>
      </w:r>
    </w:p>
  </w:comment>
  <w:comment w:id="56" w:author="Sanjeevani Arora" w:date="2021-02-17T15:39:00Z" w:initials="SA">
    <w:p w14:paraId="52A60A25" w14:textId="1E2D04BC" w:rsidR="00D41551" w:rsidRDefault="00D41551">
      <w:pPr>
        <w:pStyle w:val="CommentText"/>
      </w:pPr>
      <w:r>
        <w:rPr>
          <w:rStyle w:val="CommentReference"/>
        </w:rPr>
        <w:annotationRef/>
      </w:r>
      <w:r>
        <w:t xml:space="preserve">Would remove </w:t>
      </w:r>
      <w:proofErr w:type="gramStart"/>
      <w:r>
        <w:t>this</w:t>
      </w:r>
      <w:proofErr w:type="gramEnd"/>
    </w:p>
  </w:comment>
  <w:comment w:id="63" w:author="Sanjeevani Arora" w:date="2021-02-17T15:39:00Z" w:initials="SA">
    <w:p w14:paraId="401B5B57" w14:textId="0DA12B64" w:rsidR="00D41551" w:rsidRDefault="00D41551">
      <w:pPr>
        <w:pStyle w:val="CommentText"/>
      </w:pPr>
      <w:r>
        <w:rPr>
          <w:rStyle w:val="CommentReference"/>
        </w:rPr>
        <w:annotationRef/>
      </w:r>
      <w:r>
        <w:t>Perhaps clarify what this means…</w:t>
      </w:r>
    </w:p>
  </w:comment>
  <w:comment w:id="66" w:author="Sanjeevani Arora" w:date="2021-02-17T15:40:00Z" w:initials="SA">
    <w:p w14:paraId="5E5F0052" w14:textId="3EA3B570" w:rsidR="00D41551" w:rsidRDefault="00D41551">
      <w:pPr>
        <w:pStyle w:val="CommentText"/>
      </w:pPr>
      <w:r>
        <w:t xml:space="preserve">Developed? </w:t>
      </w:r>
      <w:r>
        <w:rPr>
          <w:rStyle w:val="CommentReference"/>
        </w:rPr>
        <w:annotationRef/>
      </w:r>
    </w:p>
  </w:comment>
  <w:comment w:id="76" w:author="Sanjeevani Arora" w:date="2021-02-17T15:40:00Z" w:initials="SA">
    <w:p w14:paraId="4ABD33D6" w14:textId="1FC985AF" w:rsidR="00D41551" w:rsidRDefault="00D41551">
      <w:pPr>
        <w:pStyle w:val="CommentText"/>
      </w:pPr>
      <w:r>
        <w:rPr>
          <w:rStyle w:val="CommentReference"/>
        </w:rPr>
        <w:annotationRef/>
      </w:r>
      <w:r>
        <w:t>Developing?</w:t>
      </w:r>
    </w:p>
  </w:comment>
  <w:comment w:id="79" w:author="Sanjeevani Arora" w:date="2021-02-17T15:40:00Z" w:initials="SA">
    <w:p w14:paraId="111A4AF1" w14:textId="5BFA5F19" w:rsidR="00D41551" w:rsidRDefault="00D41551">
      <w:pPr>
        <w:pStyle w:val="CommentText"/>
      </w:pPr>
      <w:r>
        <w:rPr>
          <w:rStyle w:val="CommentReference"/>
        </w:rPr>
        <w:annotationRef/>
      </w:r>
      <w:r>
        <w:t>Cite all those packages that we include a wrapper for</w:t>
      </w:r>
    </w:p>
  </w:comment>
  <w:comment w:id="81" w:author="Sanjeevani Arora" w:date="2021-02-17T15:41:00Z" w:initials="SA">
    <w:p w14:paraId="4F11DF66" w14:textId="17A38F79" w:rsidR="00D41551" w:rsidRDefault="00D41551">
      <w:pPr>
        <w:pStyle w:val="CommentText"/>
      </w:pPr>
      <w:r>
        <w:rPr>
          <w:rStyle w:val="CommentReference"/>
        </w:rPr>
        <w:annotationRef/>
      </w:r>
      <w:r>
        <w:t>Same issue with this word…</w:t>
      </w:r>
    </w:p>
  </w:comment>
  <w:comment w:id="93" w:author="Sanjeevani Arora" w:date="2021-02-17T15:43:00Z" w:initials="SA">
    <w:p w14:paraId="3F5D7CF7" w14:textId="77109E4B" w:rsidR="00227B41" w:rsidRDefault="00227B41">
      <w:pPr>
        <w:pStyle w:val="CommentText"/>
      </w:pPr>
      <w:r>
        <w:rPr>
          <w:rStyle w:val="CommentReference"/>
        </w:rPr>
        <w:annotationRef/>
      </w:r>
      <w:r>
        <w:t>Cite papers</w:t>
      </w:r>
    </w:p>
  </w:comment>
  <w:comment w:id="94" w:author="Sanjeevani Arora" w:date="2021-02-17T15:43:00Z" w:initials="SA">
    <w:p w14:paraId="53959BCE" w14:textId="0BBA1BD4" w:rsidR="00227B41" w:rsidRDefault="00227B41">
      <w:pPr>
        <w:pStyle w:val="CommentText"/>
      </w:pPr>
      <w:r>
        <w:rPr>
          <w:rStyle w:val="CommentReference"/>
        </w:rPr>
        <w:annotationRef/>
      </w:r>
      <w:r>
        <w:t>Cite papers</w:t>
      </w:r>
    </w:p>
  </w:comment>
  <w:comment w:id="96" w:author="Sanjeevani Arora" w:date="2021-02-17T15:43:00Z" w:initials="SA">
    <w:p w14:paraId="482E42BB" w14:textId="549750A0" w:rsidR="00227B41" w:rsidRDefault="00227B41">
      <w:pPr>
        <w:pStyle w:val="CommentText"/>
      </w:pPr>
      <w:r>
        <w:rPr>
          <w:rStyle w:val="CommentReference"/>
        </w:rPr>
        <w:annotationRef/>
      </w:r>
      <w:r>
        <w:t xml:space="preserve">Cite the review </w:t>
      </w:r>
      <w:r w:rsidR="00D72B63">
        <w:t>paper that reviewed all packages</w:t>
      </w:r>
    </w:p>
  </w:comment>
  <w:comment w:id="97" w:author="Sanjeevani Arora" w:date="2021-02-17T15:44:00Z" w:initials="SA">
    <w:p w14:paraId="3A4B55BC" w14:textId="7F6D7531" w:rsidR="0035677F" w:rsidRDefault="0035677F">
      <w:pPr>
        <w:pStyle w:val="CommentText"/>
      </w:pPr>
      <w:r>
        <w:rPr>
          <w:rStyle w:val="CommentReference"/>
        </w:rPr>
        <w:annotationRef/>
      </w:r>
      <w:r>
        <w:t>Is M capital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981F187" w15:done="0"/>
  <w15:commentEx w15:paraId="0CA3E094" w15:done="1"/>
  <w15:commentEx w15:paraId="57351A99" w15:done="0"/>
  <w15:commentEx w15:paraId="0F4F7E7A" w15:done="0"/>
  <w15:commentEx w15:paraId="3144561C" w15:done="0"/>
  <w15:commentEx w15:paraId="03BB7CAD" w15:done="0"/>
  <w15:commentEx w15:paraId="6C93382D" w15:paraIdParent="03BB7CAD" w15:done="0"/>
  <w15:commentEx w15:paraId="61C23DA2" w15:paraIdParent="03BB7CAD" w15:done="0"/>
  <w15:commentEx w15:paraId="52A60A25" w15:done="0"/>
  <w15:commentEx w15:paraId="401B5B57" w15:done="0"/>
  <w15:commentEx w15:paraId="5E5F0052" w15:done="0"/>
  <w15:commentEx w15:paraId="4ABD33D6" w15:done="0"/>
  <w15:commentEx w15:paraId="111A4AF1" w15:done="0"/>
  <w15:commentEx w15:paraId="4F11DF66" w15:done="0"/>
  <w15:commentEx w15:paraId="3F5D7CF7" w15:done="0"/>
  <w15:commentEx w15:paraId="53959BCE" w15:done="0"/>
  <w15:commentEx w15:paraId="482E42BB" w15:done="0"/>
  <w15:commentEx w15:paraId="3A4B55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7B428" w16cex:dateUtc="2021-02-17T20:26:00Z"/>
  <w16cex:commentExtensible w16cex:durableId="23D7B947" w16cex:dateUtc="2021-02-17T20:48:00Z"/>
  <w16cex:commentExtensible w16cex:durableId="23D7B5DA" w16cex:dateUtc="2021-02-17T20:33:00Z"/>
  <w16cex:commentExtensible w16cex:durableId="23D7B627" w16cex:dateUtc="2021-02-17T20:35:00Z"/>
  <w16cex:commentExtensible w16cex:durableId="23D7B6D4" w16cex:dateUtc="2021-02-17T20:37:00Z"/>
  <w16cex:commentExtensible w16cex:durableId="23D7B719" w16cex:dateUtc="2021-02-17T20:39:00Z"/>
  <w16cex:commentExtensible w16cex:durableId="23DA00E6" w16cex:dateUtc="2021-02-19T14:18:00Z"/>
  <w16cex:commentExtensible w16cex:durableId="23DA00F9" w16cex:dateUtc="2021-02-19T14:18:00Z"/>
  <w16cex:commentExtensible w16cex:durableId="23D7B723" w16cex:dateUtc="2021-02-17T20:39:00Z"/>
  <w16cex:commentExtensible w16cex:durableId="23D7B72E" w16cex:dateUtc="2021-02-17T20:39:00Z"/>
  <w16cex:commentExtensible w16cex:durableId="23D7B757" w16cex:dateUtc="2021-02-17T20:40:00Z"/>
  <w16cex:commentExtensible w16cex:durableId="23D7B776" w16cex:dateUtc="2021-02-17T20:40:00Z"/>
  <w16cex:commentExtensible w16cex:durableId="23D7B77D" w16cex:dateUtc="2021-02-17T20:40:00Z"/>
  <w16cex:commentExtensible w16cex:durableId="23D7B7BE" w16cex:dateUtc="2021-02-17T20:41:00Z"/>
  <w16cex:commentExtensible w16cex:durableId="23D7B816" w16cex:dateUtc="2021-02-17T20:43:00Z"/>
  <w16cex:commentExtensible w16cex:durableId="23D7B81E" w16cex:dateUtc="2021-02-17T20:43:00Z"/>
  <w16cex:commentExtensible w16cex:durableId="23D7B82D" w16cex:dateUtc="2021-02-17T20:43:00Z"/>
  <w16cex:commentExtensible w16cex:durableId="23D7B85D" w16cex:dateUtc="2021-02-17T2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981F187" w16cid:durableId="23D7B428"/>
  <w16cid:commentId w16cid:paraId="0CA3E094" w16cid:durableId="23D7B947"/>
  <w16cid:commentId w16cid:paraId="57351A99" w16cid:durableId="23D7B5DA"/>
  <w16cid:commentId w16cid:paraId="0F4F7E7A" w16cid:durableId="23D7B627"/>
  <w16cid:commentId w16cid:paraId="3144561C" w16cid:durableId="23D7B6D4"/>
  <w16cid:commentId w16cid:paraId="03BB7CAD" w16cid:durableId="23D7B719"/>
  <w16cid:commentId w16cid:paraId="6C93382D" w16cid:durableId="23DA00E6"/>
  <w16cid:commentId w16cid:paraId="61C23DA2" w16cid:durableId="23DA00F9"/>
  <w16cid:commentId w16cid:paraId="52A60A25" w16cid:durableId="23D7B723"/>
  <w16cid:commentId w16cid:paraId="401B5B57" w16cid:durableId="23D7B72E"/>
  <w16cid:commentId w16cid:paraId="5E5F0052" w16cid:durableId="23D7B757"/>
  <w16cid:commentId w16cid:paraId="4ABD33D6" w16cid:durableId="23D7B776"/>
  <w16cid:commentId w16cid:paraId="111A4AF1" w16cid:durableId="23D7B77D"/>
  <w16cid:commentId w16cid:paraId="4F11DF66" w16cid:durableId="23D7B7BE"/>
  <w16cid:commentId w16cid:paraId="3F5D7CF7" w16cid:durableId="23D7B816"/>
  <w16cid:commentId w16cid:paraId="53959BCE" w16cid:durableId="23D7B81E"/>
  <w16cid:commentId w16cid:paraId="482E42BB" w16cid:durableId="23D7B82D"/>
  <w16cid:commentId w16cid:paraId="3A4B55BC" w16cid:durableId="23D7B85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1C248E"/>
    <w:multiLevelType w:val="hybridMultilevel"/>
    <w:tmpl w:val="B41C28CA"/>
    <w:lvl w:ilvl="0" w:tplc="BACA63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D67CB7"/>
    <w:multiLevelType w:val="hybridMultilevel"/>
    <w:tmpl w:val="EDDE1260"/>
    <w:lvl w:ilvl="0" w:tplc="989898D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ndey,Palash">
    <w15:presenceInfo w15:providerId="None" w15:userId="Pandey,Pala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708"/>
    <w:rsid w:val="0002555F"/>
    <w:rsid w:val="0004178F"/>
    <w:rsid w:val="000A048C"/>
    <w:rsid w:val="000B235B"/>
    <w:rsid w:val="000C31F4"/>
    <w:rsid w:val="000D1708"/>
    <w:rsid w:val="000D1A39"/>
    <w:rsid w:val="000D6F48"/>
    <w:rsid w:val="000E2043"/>
    <w:rsid w:val="000F4937"/>
    <w:rsid w:val="00114125"/>
    <w:rsid w:val="00131418"/>
    <w:rsid w:val="0013466F"/>
    <w:rsid w:val="001405B6"/>
    <w:rsid w:val="00180133"/>
    <w:rsid w:val="0022515E"/>
    <w:rsid w:val="00227B41"/>
    <w:rsid w:val="00235E0F"/>
    <w:rsid w:val="002726D8"/>
    <w:rsid w:val="002D386A"/>
    <w:rsid w:val="002F66E6"/>
    <w:rsid w:val="0030427D"/>
    <w:rsid w:val="00321461"/>
    <w:rsid w:val="00324642"/>
    <w:rsid w:val="0035677F"/>
    <w:rsid w:val="00376DA3"/>
    <w:rsid w:val="00383DFE"/>
    <w:rsid w:val="003A101F"/>
    <w:rsid w:val="003C224A"/>
    <w:rsid w:val="003D74BE"/>
    <w:rsid w:val="003E50E0"/>
    <w:rsid w:val="004248A0"/>
    <w:rsid w:val="004319E4"/>
    <w:rsid w:val="00441164"/>
    <w:rsid w:val="00443CF9"/>
    <w:rsid w:val="00472AF6"/>
    <w:rsid w:val="0049749B"/>
    <w:rsid w:val="004A10D9"/>
    <w:rsid w:val="004F56A4"/>
    <w:rsid w:val="0051683E"/>
    <w:rsid w:val="005222E7"/>
    <w:rsid w:val="005244E8"/>
    <w:rsid w:val="005A259D"/>
    <w:rsid w:val="005C0748"/>
    <w:rsid w:val="00601D64"/>
    <w:rsid w:val="00647FD4"/>
    <w:rsid w:val="006A0C52"/>
    <w:rsid w:val="006B5F37"/>
    <w:rsid w:val="006F69A4"/>
    <w:rsid w:val="00715840"/>
    <w:rsid w:val="007606F1"/>
    <w:rsid w:val="00763B45"/>
    <w:rsid w:val="007A2494"/>
    <w:rsid w:val="007B7AE3"/>
    <w:rsid w:val="007C0711"/>
    <w:rsid w:val="00833AFC"/>
    <w:rsid w:val="00856960"/>
    <w:rsid w:val="0086138A"/>
    <w:rsid w:val="00865817"/>
    <w:rsid w:val="008A15C2"/>
    <w:rsid w:val="008D3684"/>
    <w:rsid w:val="008D7805"/>
    <w:rsid w:val="008E4623"/>
    <w:rsid w:val="008E7039"/>
    <w:rsid w:val="008F26E2"/>
    <w:rsid w:val="008F6DD5"/>
    <w:rsid w:val="00932981"/>
    <w:rsid w:val="0098129C"/>
    <w:rsid w:val="009E60A9"/>
    <w:rsid w:val="00A03501"/>
    <w:rsid w:val="00A80ED5"/>
    <w:rsid w:val="00A975D7"/>
    <w:rsid w:val="00AE3C3E"/>
    <w:rsid w:val="00AF3F97"/>
    <w:rsid w:val="00B073C5"/>
    <w:rsid w:val="00B1020C"/>
    <w:rsid w:val="00B118A0"/>
    <w:rsid w:val="00B247C1"/>
    <w:rsid w:val="00B371D2"/>
    <w:rsid w:val="00B85678"/>
    <w:rsid w:val="00BA6D48"/>
    <w:rsid w:val="00BC36DC"/>
    <w:rsid w:val="00BC3C93"/>
    <w:rsid w:val="00C17082"/>
    <w:rsid w:val="00C172A7"/>
    <w:rsid w:val="00C641DD"/>
    <w:rsid w:val="00C72FA3"/>
    <w:rsid w:val="00C76424"/>
    <w:rsid w:val="00C861F0"/>
    <w:rsid w:val="00C8722E"/>
    <w:rsid w:val="00C94155"/>
    <w:rsid w:val="00CA3F34"/>
    <w:rsid w:val="00CF5E4F"/>
    <w:rsid w:val="00D1101C"/>
    <w:rsid w:val="00D24D83"/>
    <w:rsid w:val="00D41551"/>
    <w:rsid w:val="00D56208"/>
    <w:rsid w:val="00D72B63"/>
    <w:rsid w:val="00D75E77"/>
    <w:rsid w:val="00D9695F"/>
    <w:rsid w:val="00DA3934"/>
    <w:rsid w:val="00DB2B2A"/>
    <w:rsid w:val="00E20093"/>
    <w:rsid w:val="00E24FE1"/>
    <w:rsid w:val="00E50C82"/>
    <w:rsid w:val="00E63980"/>
    <w:rsid w:val="00EA2056"/>
    <w:rsid w:val="00EF166A"/>
    <w:rsid w:val="00F16BBA"/>
    <w:rsid w:val="00F27762"/>
    <w:rsid w:val="00F52644"/>
    <w:rsid w:val="00F55D06"/>
    <w:rsid w:val="00F70BBB"/>
    <w:rsid w:val="00F732C4"/>
    <w:rsid w:val="00F91976"/>
    <w:rsid w:val="00F93BCC"/>
    <w:rsid w:val="00FA76DB"/>
    <w:rsid w:val="00FC3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7D006"/>
  <w14:defaultImageDpi w14:val="32767"/>
  <w15:chartTrackingRefBased/>
  <w15:docId w15:val="{D908538E-7950-4DF4-A476-E973A17BF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1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4D83"/>
    <w:pPr>
      <w:ind w:left="720"/>
      <w:contextualSpacing/>
    </w:pPr>
  </w:style>
  <w:style w:type="character" w:styleId="Hyperlink">
    <w:name w:val="Hyperlink"/>
    <w:basedOn w:val="DefaultParagraphFont"/>
    <w:uiPriority w:val="99"/>
    <w:unhideWhenUsed/>
    <w:rsid w:val="00F93BCC"/>
    <w:rPr>
      <w:color w:val="0563C1" w:themeColor="hyperlink"/>
      <w:u w:val="single"/>
    </w:rPr>
  </w:style>
  <w:style w:type="character" w:styleId="UnresolvedMention">
    <w:name w:val="Unresolved Mention"/>
    <w:basedOn w:val="DefaultParagraphFont"/>
    <w:uiPriority w:val="99"/>
    <w:semiHidden/>
    <w:unhideWhenUsed/>
    <w:rsid w:val="00F93BCC"/>
    <w:rPr>
      <w:color w:val="605E5C"/>
      <w:shd w:val="clear" w:color="auto" w:fill="E1DFDD"/>
    </w:rPr>
  </w:style>
  <w:style w:type="paragraph" w:styleId="NormalWeb">
    <w:name w:val="Normal (Web)"/>
    <w:basedOn w:val="Normal"/>
    <w:uiPriority w:val="99"/>
    <w:unhideWhenUsed/>
    <w:rsid w:val="00F526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2644"/>
    <w:rPr>
      <w:b/>
      <w:bCs/>
    </w:rPr>
  </w:style>
  <w:style w:type="character" w:styleId="FollowedHyperlink">
    <w:name w:val="FollowedHyperlink"/>
    <w:basedOn w:val="DefaultParagraphFont"/>
    <w:uiPriority w:val="99"/>
    <w:semiHidden/>
    <w:unhideWhenUsed/>
    <w:rsid w:val="0022515E"/>
    <w:rPr>
      <w:color w:val="954F72" w:themeColor="followedHyperlink"/>
      <w:u w:val="single"/>
    </w:rPr>
  </w:style>
  <w:style w:type="character" w:customStyle="1" w:styleId="pl-smi">
    <w:name w:val="pl-smi"/>
    <w:basedOn w:val="DefaultParagraphFont"/>
    <w:rsid w:val="002D386A"/>
  </w:style>
  <w:style w:type="character" w:styleId="CommentReference">
    <w:name w:val="annotation reference"/>
    <w:basedOn w:val="DefaultParagraphFont"/>
    <w:uiPriority w:val="99"/>
    <w:semiHidden/>
    <w:unhideWhenUsed/>
    <w:rsid w:val="00F91976"/>
    <w:rPr>
      <w:sz w:val="16"/>
      <w:szCs w:val="16"/>
    </w:rPr>
  </w:style>
  <w:style w:type="paragraph" w:styleId="CommentText">
    <w:name w:val="annotation text"/>
    <w:basedOn w:val="Normal"/>
    <w:link w:val="CommentTextChar"/>
    <w:uiPriority w:val="99"/>
    <w:semiHidden/>
    <w:unhideWhenUsed/>
    <w:rsid w:val="00F91976"/>
    <w:pPr>
      <w:spacing w:line="240" w:lineRule="auto"/>
    </w:pPr>
    <w:rPr>
      <w:sz w:val="20"/>
      <w:szCs w:val="20"/>
    </w:rPr>
  </w:style>
  <w:style w:type="character" w:customStyle="1" w:styleId="CommentTextChar">
    <w:name w:val="Comment Text Char"/>
    <w:basedOn w:val="DefaultParagraphFont"/>
    <w:link w:val="CommentText"/>
    <w:uiPriority w:val="99"/>
    <w:semiHidden/>
    <w:rsid w:val="00F91976"/>
    <w:rPr>
      <w:sz w:val="20"/>
      <w:szCs w:val="20"/>
    </w:rPr>
  </w:style>
  <w:style w:type="paragraph" w:styleId="CommentSubject">
    <w:name w:val="annotation subject"/>
    <w:basedOn w:val="CommentText"/>
    <w:next w:val="CommentText"/>
    <w:link w:val="CommentSubjectChar"/>
    <w:uiPriority w:val="99"/>
    <w:semiHidden/>
    <w:unhideWhenUsed/>
    <w:rsid w:val="00F91976"/>
    <w:rPr>
      <w:b/>
      <w:bCs/>
    </w:rPr>
  </w:style>
  <w:style w:type="character" w:customStyle="1" w:styleId="CommentSubjectChar">
    <w:name w:val="Comment Subject Char"/>
    <w:basedOn w:val="CommentTextChar"/>
    <w:link w:val="CommentSubject"/>
    <w:uiPriority w:val="99"/>
    <w:semiHidden/>
    <w:rsid w:val="00F9197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421934">
      <w:bodyDiv w:val="1"/>
      <w:marLeft w:val="0"/>
      <w:marRight w:val="0"/>
      <w:marTop w:val="0"/>
      <w:marBottom w:val="0"/>
      <w:divBdr>
        <w:top w:val="none" w:sz="0" w:space="0" w:color="auto"/>
        <w:left w:val="none" w:sz="0" w:space="0" w:color="auto"/>
        <w:bottom w:val="none" w:sz="0" w:space="0" w:color="auto"/>
        <w:right w:val="none" w:sz="0" w:space="0" w:color="auto"/>
      </w:divBdr>
    </w:div>
    <w:div w:id="282614141">
      <w:bodyDiv w:val="1"/>
      <w:marLeft w:val="0"/>
      <w:marRight w:val="0"/>
      <w:marTop w:val="0"/>
      <w:marBottom w:val="0"/>
      <w:divBdr>
        <w:top w:val="none" w:sz="0" w:space="0" w:color="auto"/>
        <w:left w:val="none" w:sz="0" w:space="0" w:color="auto"/>
        <w:bottom w:val="none" w:sz="0" w:space="0" w:color="auto"/>
        <w:right w:val="none" w:sz="0" w:space="0" w:color="auto"/>
      </w:divBdr>
      <w:divsChild>
        <w:div w:id="1699889384">
          <w:marLeft w:val="0"/>
          <w:marRight w:val="0"/>
          <w:marTop w:val="0"/>
          <w:marBottom w:val="0"/>
          <w:divBdr>
            <w:top w:val="none" w:sz="0" w:space="0" w:color="auto"/>
            <w:left w:val="none" w:sz="0" w:space="0" w:color="auto"/>
            <w:bottom w:val="none" w:sz="0" w:space="0" w:color="auto"/>
            <w:right w:val="none" w:sz="0" w:space="0" w:color="auto"/>
          </w:divBdr>
          <w:divsChild>
            <w:div w:id="1414626016">
              <w:marLeft w:val="0"/>
              <w:marRight w:val="0"/>
              <w:marTop w:val="0"/>
              <w:marBottom w:val="0"/>
              <w:divBdr>
                <w:top w:val="none" w:sz="0" w:space="0" w:color="auto"/>
                <w:left w:val="none" w:sz="0" w:space="0" w:color="auto"/>
                <w:bottom w:val="none" w:sz="0" w:space="0" w:color="auto"/>
                <w:right w:val="none" w:sz="0" w:space="0" w:color="auto"/>
              </w:divBdr>
            </w:div>
            <w:div w:id="346492587">
              <w:marLeft w:val="0"/>
              <w:marRight w:val="0"/>
              <w:marTop w:val="0"/>
              <w:marBottom w:val="0"/>
              <w:divBdr>
                <w:top w:val="none" w:sz="0" w:space="0" w:color="auto"/>
                <w:left w:val="none" w:sz="0" w:space="0" w:color="auto"/>
                <w:bottom w:val="none" w:sz="0" w:space="0" w:color="auto"/>
                <w:right w:val="none" w:sz="0" w:space="0" w:color="auto"/>
              </w:divBdr>
            </w:div>
            <w:div w:id="948318827">
              <w:marLeft w:val="0"/>
              <w:marRight w:val="0"/>
              <w:marTop w:val="0"/>
              <w:marBottom w:val="0"/>
              <w:divBdr>
                <w:top w:val="none" w:sz="0" w:space="0" w:color="auto"/>
                <w:left w:val="none" w:sz="0" w:space="0" w:color="auto"/>
                <w:bottom w:val="none" w:sz="0" w:space="0" w:color="auto"/>
                <w:right w:val="none" w:sz="0" w:space="0" w:color="auto"/>
              </w:divBdr>
            </w:div>
            <w:div w:id="153106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2833">
      <w:bodyDiv w:val="1"/>
      <w:marLeft w:val="0"/>
      <w:marRight w:val="0"/>
      <w:marTop w:val="0"/>
      <w:marBottom w:val="0"/>
      <w:divBdr>
        <w:top w:val="none" w:sz="0" w:space="0" w:color="auto"/>
        <w:left w:val="none" w:sz="0" w:space="0" w:color="auto"/>
        <w:bottom w:val="none" w:sz="0" w:space="0" w:color="auto"/>
        <w:right w:val="none" w:sz="0" w:space="0" w:color="auto"/>
      </w:divBdr>
      <w:divsChild>
        <w:div w:id="2033024687">
          <w:marLeft w:val="0"/>
          <w:marRight w:val="0"/>
          <w:marTop w:val="0"/>
          <w:marBottom w:val="0"/>
          <w:divBdr>
            <w:top w:val="none" w:sz="0" w:space="0" w:color="auto"/>
            <w:left w:val="none" w:sz="0" w:space="0" w:color="auto"/>
            <w:bottom w:val="none" w:sz="0" w:space="0" w:color="auto"/>
            <w:right w:val="none" w:sz="0" w:space="0" w:color="auto"/>
          </w:divBdr>
          <w:divsChild>
            <w:div w:id="18259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4788">
      <w:bodyDiv w:val="1"/>
      <w:marLeft w:val="0"/>
      <w:marRight w:val="0"/>
      <w:marTop w:val="0"/>
      <w:marBottom w:val="0"/>
      <w:divBdr>
        <w:top w:val="none" w:sz="0" w:space="0" w:color="auto"/>
        <w:left w:val="none" w:sz="0" w:space="0" w:color="auto"/>
        <w:bottom w:val="none" w:sz="0" w:space="0" w:color="auto"/>
        <w:right w:val="none" w:sz="0" w:space="0" w:color="auto"/>
      </w:divBdr>
      <w:divsChild>
        <w:div w:id="1882861516">
          <w:marLeft w:val="0"/>
          <w:marRight w:val="0"/>
          <w:marTop w:val="0"/>
          <w:marBottom w:val="0"/>
          <w:divBdr>
            <w:top w:val="none" w:sz="0" w:space="0" w:color="auto"/>
            <w:left w:val="none" w:sz="0" w:space="0" w:color="auto"/>
            <w:bottom w:val="none" w:sz="0" w:space="0" w:color="auto"/>
            <w:right w:val="none" w:sz="0" w:space="0" w:color="auto"/>
          </w:divBdr>
          <w:divsChild>
            <w:div w:id="1898204372">
              <w:marLeft w:val="0"/>
              <w:marRight w:val="0"/>
              <w:marTop w:val="0"/>
              <w:marBottom w:val="0"/>
              <w:divBdr>
                <w:top w:val="none" w:sz="0" w:space="0" w:color="auto"/>
                <w:left w:val="none" w:sz="0" w:space="0" w:color="auto"/>
                <w:bottom w:val="none" w:sz="0" w:space="0" w:color="auto"/>
                <w:right w:val="none" w:sz="0" w:space="0" w:color="auto"/>
              </w:divBdr>
            </w:div>
            <w:div w:id="129131117">
              <w:marLeft w:val="0"/>
              <w:marRight w:val="0"/>
              <w:marTop w:val="0"/>
              <w:marBottom w:val="0"/>
              <w:divBdr>
                <w:top w:val="none" w:sz="0" w:space="0" w:color="auto"/>
                <w:left w:val="none" w:sz="0" w:space="0" w:color="auto"/>
                <w:bottom w:val="none" w:sz="0" w:space="0" w:color="auto"/>
                <w:right w:val="none" w:sz="0" w:space="0" w:color="auto"/>
              </w:divBdr>
            </w:div>
            <w:div w:id="576289310">
              <w:marLeft w:val="0"/>
              <w:marRight w:val="0"/>
              <w:marTop w:val="0"/>
              <w:marBottom w:val="0"/>
              <w:divBdr>
                <w:top w:val="none" w:sz="0" w:space="0" w:color="auto"/>
                <w:left w:val="none" w:sz="0" w:space="0" w:color="auto"/>
                <w:bottom w:val="none" w:sz="0" w:space="0" w:color="auto"/>
                <w:right w:val="none" w:sz="0" w:space="0" w:color="auto"/>
              </w:divBdr>
            </w:div>
            <w:div w:id="79789469">
              <w:marLeft w:val="0"/>
              <w:marRight w:val="0"/>
              <w:marTop w:val="0"/>
              <w:marBottom w:val="0"/>
              <w:divBdr>
                <w:top w:val="none" w:sz="0" w:space="0" w:color="auto"/>
                <w:left w:val="none" w:sz="0" w:space="0" w:color="auto"/>
                <w:bottom w:val="none" w:sz="0" w:space="0" w:color="auto"/>
                <w:right w:val="none" w:sz="0" w:space="0" w:color="auto"/>
              </w:divBdr>
            </w:div>
            <w:div w:id="786196435">
              <w:marLeft w:val="0"/>
              <w:marRight w:val="0"/>
              <w:marTop w:val="0"/>
              <w:marBottom w:val="0"/>
              <w:divBdr>
                <w:top w:val="none" w:sz="0" w:space="0" w:color="auto"/>
                <w:left w:val="none" w:sz="0" w:space="0" w:color="auto"/>
                <w:bottom w:val="none" w:sz="0" w:space="0" w:color="auto"/>
                <w:right w:val="none" w:sz="0" w:space="0" w:color="auto"/>
              </w:divBdr>
            </w:div>
            <w:div w:id="735011094">
              <w:marLeft w:val="0"/>
              <w:marRight w:val="0"/>
              <w:marTop w:val="0"/>
              <w:marBottom w:val="0"/>
              <w:divBdr>
                <w:top w:val="none" w:sz="0" w:space="0" w:color="auto"/>
                <w:left w:val="none" w:sz="0" w:space="0" w:color="auto"/>
                <w:bottom w:val="none" w:sz="0" w:space="0" w:color="auto"/>
                <w:right w:val="none" w:sz="0" w:space="0" w:color="auto"/>
              </w:divBdr>
            </w:div>
            <w:div w:id="1010108032">
              <w:marLeft w:val="0"/>
              <w:marRight w:val="0"/>
              <w:marTop w:val="0"/>
              <w:marBottom w:val="0"/>
              <w:divBdr>
                <w:top w:val="none" w:sz="0" w:space="0" w:color="auto"/>
                <w:left w:val="none" w:sz="0" w:space="0" w:color="auto"/>
                <w:bottom w:val="none" w:sz="0" w:space="0" w:color="auto"/>
                <w:right w:val="none" w:sz="0" w:space="0" w:color="auto"/>
              </w:divBdr>
            </w:div>
            <w:div w:id="1621181133">
              <w:marLeft w:val="0"/>
              <w:marRight w:val="0"/>
              <w:marTop w:val="0"/>
              <w:marBottom w:val="0"/>
              <w:divBdr>
                <w:top w:val="none" w:sz="0" w:space="0" w:color="auto"/>
                <w:left w:val="none" w:sz="0" w:space="0" w:color="auto"/>
                <w:bottom w:val="none" w:sz="0" w:space="0" w:color="auto"/>
                <w:right w:val="none" w:sz="0" w:space="0" w:color="auto"/>
              </w:divBdr>
            </w:div>
            <w:div w:id="10508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3398">
      <w:bodyDiv w:val="1"/>
      <w:marLeft w:val="0"/>
      <w:marRight w:val="0"/>
      <w:marTop w:val="0"/>
      <w:marBottom w:val="0"/>
      <w:divBdr>
        <w:top w:val="none" w:sz="0" w:space="0" w:color="auto"/>
        <w:left w:val="none" w:sz="0" w:space="0" w:color="auto"/>
        <w:bottom w:val="none" w:sz="0" w:space="0" w:color="auto"/>
        <w:right w:val="none" w:sz="0" w:space="0" w:color="auto"/>
      </w:divBdr>
    </w:div>
    <w:div w:id="1849635873">
      <w:bodyDiv w:val="1"/>
      <w:marLeft w:val="0"/>
      <w:marRight w:val="0"/>
      <w:marTop w:val="0"/>
      <w:marBottom w:val="0"/>
      <w:divBdr>
        <w:top w:val="none" w:sz="0" w:space="0" w:color="auto"/>
        <w:left w:val="none" w:sz="0" w:space="0" w:color="auto"/>
        <w:bottom w:val="none" w:sz="0" w:space="0" w:color="auto"/>
        <w:right w:val="none" w:sz="0" w:space="0" w:color="auto"/>
      </w:divBdr>
    </w:div>
    <w:div w:id="1903177584">
      <w:bodyDiv w:val="1"/>
      <w:marLeft w:val="0"/>
      <w:marRight w:val="0"/>
      <w:marTop w:val="0"/>
      <w:marBottom w:val="0"/>
      <w:divBdr>
        <w:top w:val="none" w:sz="0" w:space="0" w:color="auto"/>
        <w:left w:val="none" w:sz="0" w:space="0" w:color="auto"/>
        <w:bottom w:val="none" w:sz="0" w:space="0" w:color="auto"/>
        <w:right w:val="none" w:sz="0" w:space="0" w:color="auto"/>
      </w:divBdr>
      <w:divsChild>
        <w:div w:id="860706715">
          <w:marLeft w:val="0"/>
          <w:marRight w:val="0"/>
          <w:marTop w:val="0"/>
          <w:marBottom w:val="0"/>
          <w:divBdr>
            <w:top w:val="none" w:sz="0" w:space="0" w:color="auto"/>
            <w:left w:val="none" w:sz="0" w:space="0" w:color="auto"/>
            <w:bottom w:val="none" w:sz="0" w:space="0" w:color="auto"/>
            <w:right w:val="none" w:sz="0" w:space="0" w:color="auto"/>
          </w:divBdr>
          <w:divsChild>
            <w:div w:id="98022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3216">
      <w:bodyDiv w:val="1"/>
      <w:marLeft w:val="0"/>
      <w:marRight w:val="0"/>
      <w:marTop w:val="0"/>
      <w:marBottom w:val="0"/>
      <w:divBdr>
        <w:top w:val="none" w:sz="0" w:space="0" w:color="auto"/>
        <w:left w:val="none" w:sz="0" w:space="0" w:color="auto"/>
        <w:bottom w:val="none" w:sz="0" w:space="0" w:color="auto"/>
        <w:right w:val="none" w:sz="0" w:space="0" w:color="auto"/>
      </w:divBdr>
    </w:div>
    <w:div w:id="2101675389">
      <w:bodyDiv w:val="1"/>
      <w:marLeft w:val="0"/>
      <w:marRight w:val="0"/>
      <w:marTop w:val="0"/>
      <w:marBottom w:val="0"/>
      <w:divBdr>
        <w:top w:val="none" w:sz="0" w:space="0" w:color="auto"/>
        <w:left w:val="none" w:sz="0" w:space="0" w:color="auto"/>
        <w:bottom w:val="none" w:sz="0" w:space="0" w:color="auto"/>
        <w:right w:val="none" w:sz="0" w:space="0" w:color="auto"/>
      </w:divBdr>
      <w:divsChild>
        <w:div w:id="1443039229">
          <w:marLeft w:val="0"/>
          <w:marRight w:val="0"/>
          <w:marTop w:val="0"/>
          <w:marBottom w:val="0"/>
          <w:divBdr>
            <w:top w:val="none" w:sz="0" w:space="0" w:color="auto"/>
            <w:left w:val="none" w:sz="0" w:space="0" w:color="auto"/>
            <w:bottom w:val="none" w:sz="0" w:space="0" w:color="auto"/>
            <w:right w:val="none" w:sz="0" w:space="0" w:color="auto"/>
          </w:divBdr>
          <w:divsChild>
            <w:div w:id="6621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cancerdiscovery.aacrjournals.org/content/early/2020/12/18/2159-8290.CD-20-0790" TargetMode="External"/><Relationship Id="rId2" Type="http://schemas.openxmlformats.org/officeDocument/2006/relationships/hyperlink" Target="https://www.sciencedirect.com/science/article/pii/S009286741731142X?via%3Dihub" TargetMode="External"/><Relationship Id="rId1" Type="http://schemas.openxmlformats.org/officeDocument/2006/relationships/hyperlink" Target="https://www.biorxiv.org/content/10.1101/2020.09.10.291567v1"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hub.com/PalashPandey/MetaMutationalSigs" TargetMode="External"/><Relationship Id="rId5" Type="http://schemas.openxmlformats.org/officeDocument/2006/relationships/webSettings" Target="webSettings.xml"/><Relationship Id="rId10" Type="http://schemas.openxmlformats.org/officeDocument/2006/relationships/image" Target="media/image1.tif"/><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612F6-2D80-447E-841C-EF11CFDC7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1689</TotalTime>
  <Pages>6</Pages>
  <Words>1675</Words>
  <Characters>9554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Pandey,Palash</dc:creator>
  <cp:keywords/>
  <dc:description/>
  <cp:lastModifiedBy>Pandey,Palash</cp:lastModifiedBy>
  <cp:revision>22</cp:revision>
  <cp:lastPrinted>2021-02-16T14:13:00Z</cp:lastPrinted>
  <dcterms:created xsi:type="dcterms:W3CDTF">2021-02-17T20:36:00Z</dcterms:created>
  <dcterms:modified xsi:type="dcterms:W3CDTF">2021-02-22T08:15:00Z</dcterms:modified>
</cp:coreProperties>
</file>